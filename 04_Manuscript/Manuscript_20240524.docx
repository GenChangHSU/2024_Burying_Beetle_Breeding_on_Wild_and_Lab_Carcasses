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CD6FD1" w14:textId="3BBE53BB" w:rsidR="00242699" w:rsidRPr="00E278E1" w:rsidRDefault="00770276" w:rsidP="006D1324">
      <w:pPr>
        <w:spacing w:line="480" w:lineRule="auto"/>
        <w:jc w:val="left"/>
        <w:rPr>
          <w:rFonts w:cs="Arial"/>
          <w:b/>
        </w:rPr>
      </w:pPr>
      <w:r w:rsidRPr="00E278E1">
        <w:rPr>
          <w:rFonts w:cs="Arial"/>
          <w:bCs/>
          <w:i/>
          <w:iCs/>
          <w:sz w:val="24"/>
          <w:szCs w:val="24"/>
        </w:rPr>
        <w:t xml:space="preserve">For submission to </w:t>
      </w:r>
      <w:r w:rsidR="00F24B32">
        <w:rPr>
          <w:rFonts w:cs="Arial"/>
          <w:bCs/>
          <w:i/>
          <w:iCs/>
          <w:sz w:val="24"/>
          <w:szCs w:val="24"/>
        </w:rPr>
        <w:t>Ecology Letters</w:t>
      </w:r>
    </w:p>
    <w:p w14:paraId="303DA6E2" w14:textId="550BB4D5" w:rsidR="00242699" w:rsidRDefault="00242699" w:rsidP="006D1324">
      <w:pPr>
        <w:spacing w:line="480" w:lineRule="auto"/>
        <w:jc w:val="left"/>
        <w:rPr>
          <w:rFonts w:cs="Arial"/>
          <w:b/>
        </w:rPr>
      </w:pPr>
      <w:r>
        <w:rPr>
          <w:rFonts w:cs="Arial"/>
          <w:b/>
        </w:rPr>
        <w:t xml:space="preserve">Carcass size, not </w:t>
      </w:r>
      <w:r w:rsidR="00A33FAA">
        <w:rPr>
          <w:rFonts w:cs="Arial"/>
          <w:b/>
        </w:rPr>
        <w:t>source or taxon, dicta</w:t>
      </w:r>
      <w:ins w:id="0" w:author="Gen-Chang Hsu" w:date="2024-05-24T23:37:00Z" w16du:dateUtc="2024-05-25T03:37:00Z">
        <w:r w:rsidR="00E278E1">
          <w:rPr>
            <w:rFonts w:cs="Arial"/>
            <w:b/>
          </w:rPr>
          <w:t>te</w:t>
        </w:r>
      </w:ins>
      <w:del w:id="1" w:author="Gen-Chang Hsu" w:date="2024-05-24T23:37:00Z" w16du:dateUtc="2024-05-25T03:37:00Z">
        <w:r w:rsidR="00A33FAA" w:rsidDel="00E278E1">
          <w:rPr>
            <w:rFonts w:cs="Arial"/>
            <w:b/>
          </w:rPr>
          <w:delText>ct</w:delText>
        </w:r>
      </w:del>
      <w:r w:rsidR="00A33FAA">
        <w:rPr>
          <w:rFonts w:cs="Arial"/>
          <w:b/>
        </w:rPr>
        <w:t>s breeding performance and carcass use in burying beetle</w:t>
      </w:r>
    </w:p>
    <w:p w14:paraId="42C55790" w14:textId="21BADA6D" w:rsidR="000548EF" w:rsidRDefault="000548EF" w:rsidP="006D1324">
      <w:pPr>
        <w:spacing w:line="480" w:lineRule="auto"/>
        <w:jc w:val="left"/>
        <w:rPr>
          <w:rFonts w:eastAsia="PMingLiU" w:cs="Arial"/>
          <w:sz w:val="24"/>
          <w:szCs w:val="24"/>
        </w:rPr>
      </w:pPr>
    </w:p>
    <w:p w14:paraId="16FB9289" w14:textId="477068FF" w:rsidR="000548EF" w:rsidRDefault="00431D31" w:rsidP="006D1324">
      <w:pPr>
        <w:spacing w:line="480" w:lineRule="auto"/>
        <w:jc w:val="left"/>
        <w:rPr>
          <w:rFonts w:cs="Arial"/>
          <w:sz w:val="24"/>
          <w:szCs w:val="24"/>
          <w:vertAlign w:val="superscript"/>
        </w:rPr>
      </w:pPr>
      <w:r w:rsidRPr="009011B1">
        <w:rPr>
          <w:rFonts w:cs="Arial"/>
          <w:sz w:val="24"/>
          <w:szCs w:val="24"/>
        </w:rPr>
        <w:t>Gen-Chang Hsu</w:t>
      </w:r>
      <w:r w:rsidRPr="009011B1">
        <w:rPr>
          <w:rFonts w:cs="Arial"/>
          <w:sz w:val="24"/>
          <w:szCs w:val="24"/>
          <w:vertAlign w:val="superscript"/>
        </w:rPr>
        <w:t>1</w:t>
      </w:r>
      <w:r w:rsidR="00242699">
        <w:rPr>
          <w:rFonts w:cs="Arial"/>
          <w:sz w:val="24"/>
          <w:szCs w:val="24"/>
          <w:vertAlign w:val="superscript"/>
        </w:rPr>
        <w:t>,</w:t>
      </w:r>
      <w:r w:rsidR="00242699" w:rsidRPr="00242699">
        <w:rPr>
          <w:rFonts w:cs="Arial"/>
          <w:sz w:val="24"/>
          <w:szCs w:val="24"/>
          <w:vertAlign w:val="superscript"/>
        </w:rPr>
        <w:t>†</w:t>
      </w:r>
      <w:r w:rsidRPr="009011B1">
        <w:rPr>
          <w:rFonts w:cs="Arial"/>
          <w:sz w:val="24"/>
          <w:szCs w:val="24"/>
        </w:rPr>
        <w:t>,</w:t>
      </w:r>
      <w:r w:rsidR="00242699">
        <w:rPr>
          <w:rFonts w:cs="Arial"/>
          <w:sz w:val="24"/>
          <w:szCs w:val="24"/>
        </w:rPr>
        <w:t xml:space="preserve"> Wei-Jiun Lin</w:t>
      </w:r>
      <w:r w:rsidR="00242699">
        <w:rPr>
          <w:rFonts w:cs="Arial"/>
          <w:sz w:val="24"/>
          <w:szCs w:val="24"/>
          <w:vertAlign w:val="superscript"/>
        </w:rPr>
        <w:t>2,</w:t>
      </w:r>
      <w:r w:rsidR="00242699" w:rsidRPr="00242699">
        <w:rPr>
          <w:rFonts w:cs="Arial"/>
          <w:sz w:val="24"/>
          <w:szCs w:val="24"/>
          <w:vertAlign w:val="superscript"/>
        </w:rPr>
        <w:t>†</w:t>
      </w:r>
      <w:r w:rsidR="00242699">
        <w:rPr>
          <w:rFonts w:cs="Arial"/>
          <w:sz w:val="24"/>
          <w:szCs w:val="24"/>
        </w:rPr>
        <w:t xml:space="preserve">, </w:t>
      </w:r>
      <w:r w:rsidR="00242699" w:rsidRPr="00242699">
        <w:rPr>
          <w:rFonts w:cs="Arial"/>
          <w:sz w:val="24"/>
          <w:szCs w:val="24"/>
        </w:rPr>
        <w:t>Chi-Heng Hsieh</w:t>
      </w:r>
      <w:r w:rsidR="00242699">
        <w:rPr>
          <w:rFonts w:cs="Arial"/>
          <w:sz w:val="24"/>
          <w:szCs w:val="24"/>
          <w:vertAlign w:val="superscript"/>
        </w:rPr>
        <w:t>2</w:t>
      </w:r>
      <w:r w:rsidR="00242699">
        <w:rPr>
          <w:rFonts w:cs="Arial"/>
          <w:sz w:val="24"/>
          <w:szCs w:val="24"/>
        </w:rPr>
        <w:t>, Yue-Jia Lee</w:t>
      </w:r>
      <w:r w:rsidR="00242699">
        <w:rPr>
          <w:rFonts w:cs="Arial"/>
          <w:sz w:val="24"/>
          <w:szCs w:val="24"/>
          <w:vertAlign w:val="superscript"/>
        </w:rPr>
        <w:t>3</w:t>
      </w:r>
      <w:r w:rsidR="00242699">
        <w:rPr>
          <w:rFonts w:cs="Arial"/>
          <w:sz w:val="24"/>
          <w:szCs w:val="24"/>
        </w:rPr>
        <w:t>,</w:t>
      </w:r>
      <w:r w:rsidRPr="009011B1">
        <w:rPr>
          <w:rFonts w:cs="Arial"/>
          <w:sz w:val="24"/>
          <w:szCs w:val="24"/>
          <w:vertAlign w:val="superscript"/>
        </w:rPr>
        <w:t xml:space="preserve"> </w:t>
      </w:r>
      <w:r w:rsidRPr="009011B1">
        <w:rPr>
          <w:rFonts w:cs="Arial"/>
          <w:sz w:val="24"/>
          <w:szCs w:val="24"/>
        </w:rPr>
        <w:t>Syuan-Jyun Sun</w:t>
      </w:r>
      <w:r w:rsidR="00242699">
        <w:rPr>
          <w:rFonts w:cs="Arial"/>
          <w:sz w:val="24"/>
          <w:szCs w:val="24"/>
          <w:vertAlign w:val="superscript"/>
        </w:rPr>
        <w:t>4,*</w:t>
      </w:r>
    </w:p>
    <w:p w14:paraId="73372853" w14:textId="77777777" w:rsidR="00B85E4E" w:rsidRPr="009011B1" w:rsidRDefault="00B85E4E" w:rsidP="006D1324">
      <w:pPr>
        <w:spacing w:line="480" w:lineRule="auto"/>
        <w:jc w:val="left"/>
        <w:rPr>
          <w:rFonts w:cs="Arial"/>
          <w:sz w:val="24"/>
          <w:szCs w:val="24"/>
        </w:rPr>
      </w:pPr>
    </w:p>
    <w:p w14:paraId="4C315DAC" w14:textId="77777777" w:rsidR="000548EF" w:rsidRPr="009011B1" w:rsidRDefault="00431D31" w:rsidP="006D1324">
      <w:pPr>
        <w:spacing w:line="480" w:lineRule="auto"/>
        <w:jc w:val="left"/>
        <w:rPr>
          <w:rFonts w:cs="Arial"/>
          <w:sz w:val="24"/>
          <w:szCs w:val="24"/>
        </w:rPr>
      </w:pPr>
      <w:r w:rsidRPr="009011B1">
        <w:rPr>
          <w:rFonts w:cs="Arial"/>
          <w:sz w:val="24"/>
          <w:szCs w:val="24"/>
          <w:vertAlign w:val="superscript"/>
        </w:rPr>
        <w:t>1</w:t>
      </w:r>
      <w:r w:rsidRPr="009011B1">
        <w:rPr>
          <w:rFonts w:cs="Arial"/>
          <w:sz w:val="24"/>
          <w:szCs w:val="24"/>
        </w:rPr>
        <w:t>Department of Entomology, Cornell University, Ithaca, New York, USA</w:t>
      </w:r>
    </w:p>
    <w:p w14:paraId="4C6025DD" w14:textId="77777777" w:rsidR="00A043CD" w:rsidRDefault="00242699" w:rsidP="006D1324">
      <w:pPr>
        <w:spacing w:line="480" w:lineRule="auto"/>
        <w:jc w:val="left"/>
        <w:rPr>
          <w:rFonts w:cs="Arial"/>
          <w:sz w:val="24"/>
          <w:szCs w:val="24"/>
        </w:rPr>
      </w:pPr>
      <w:r>
        <w:rPr>
          <w:rFonts w:cs="Arial"/>
          <w:sz w:val="24"/>
          <w:szCs w:val="24"/>
          <w:vertAlign w:val="superscript"/>
        </w:rPr>
        <w:t>2</w:t>
      </w:r>
      <w:r w:rsidRPr="006D1324">
        <w:rPr>
          <w:rFonts w:cs="Arial"/>
          <w:sz w:val="24"/>
          <w:szCs w:val="24"/>
        </w:rPr>
        <w:t>Institute of Ecology and Evolutionary Biology, National Taiwan University, Taipei</w:t>
      </w:r>
      <w:r>
        <w:rPr>
          <w:rFonts w:cs="Arial"/>
          <w:sz w:val="24"/>
          <w:szCs w:val="24"/>
        </w:rPr>
        <w:t xml:space="preserve">, </w:t>
      </w:r>
      <w:r w:rsidRPr="006D1324">
        <w:rPr>
          <w:rFonts w:cs="Arial"/>
          <w:sz w:val="24"/>
          <w:szCs w:val="24"/>
        </w:rPr>
        <w:t>Taiwan</w:t>
      </w:r>
    </w:p>
    <w:p w14:paraId="5278BA24" w14:textId="3E78C8BE" w:rsidR="00242699" w:rsidRPr="006D1324" w:rsidRDefault="00242699" w:rsidP="006D1324">
      <w:pPr>
        <w:spacing w:line="480" w:lineRule="auto"/>
        <w:jc w:val="left"/>
        <w:rPr>
          <w:rFonts w:cs="Arial"/>
          <w:sz w:val="24"/>
          <w:szCs w:val="24"/>
        </w:rPr>
      </w:pPr>
      <w:r>
        <w:rPr>
          <w:rFonts w:cs="Arial"/>
          <w:sz w:val="24"/>
          <w:szCs w:val="24"/>
          <w:vertAlign w:val="superscript"/>
        </w:rPr>
        <w:t>3</w:t>
      </w:r>
      <w:r w:rsidRPr="009011B1">
        <w:rPr>
          <w:rFonts w:cs="Arial"/>
          <w:sz w:val="24"/>
          <w:szCs w:val="24"/>
        </w:rPr>
        <w:t>In</w:t>
      </w:r>
      <w:r>
        <w:rPr>
          <w:rFonts w:cs="Arial"/>
          <w:sz w:val="24"/>
          <w:szCs w:val="24"/>
        </w:rPr>
        <w:t>stitute of Food Science and Technology</w:t>
      </w:r>
      <w:r w:rsidRPr="009011B1">
        <w:rPr>
          <w:rFonts w:cs="Arial"/>
          <w:sz w:val="24"/>
          <w:szCs w:val="24"/>
        </w:rPr>
        <w:t>, National Taiwan University, Taipei, Taiwan</w:t>
      </w:r>
    </w:p>
    <w:p w14:paraId="1CE36967" w14:textId="3AB9ED27" w:rsidR="000548EF" w:rsidRDefault="00242699" w:rsidP="006D1324">
      <w:pPr>
        <w:spacing w:line="480" w:lineRule="auto"/>
        <w:jc w:val="left"/>
        <w:rPr>
          <w:rFonts w:cs="Arial"/>
          <w:sz w:val="24"/>
          <w:szCs w:val="24"/>
        </w:rPr>
      </w:pPr>
      <w:r>
        <w:rPr>
          <w:rFonts w:cs="Arial"/>
          <w:sz w:val="24"/>
          <w:szCs w:val="24"/>
          <w:vertAlign w:val="superscript"/>
        </w:rPr>
        <w:t>4</w:t>
      </w:r>
      <w:r w:rsidR="00431D31" w:rsidRPr="009011B1">
        <w:rPr>
          <w:rFonts w:cs="Arial"/>
          <w:sz w:val="24"/>
          <w:szCs w:val="24"/>
        </w:rPr>
        <w:t>International Degree Program in Climate Change and Sustainable Development, National Taiwan University, Taipei, Taiwan</w:t>
      </w:r>
    </w:p>
    <w:p w14:paraId="3A5B3B85" w14:textId="77777777" w:rsidR="00242699" w:rsidRPr="009011B1" w:rsidRDefault="00242699" w:rsidP="006D1324">
      <w:pPr>
        <w:spacing w:line="480" w:lineRule="auto"/>
        <w:jc w:val="left"/>
        <w:rPr>
          <w:rFonts w:cs="Arial"/>
          <w:sz w:val="24"/>
          <w:szCs w:val="24"/>
        </w:rPr>
      </w:pPr>
    </w:p>
    <w:p w14:paraId="2D69D36A" w14:textId="679CFB66" w:rsidR="005F675E" w:rsidRDefault="00242699" w:rsidP="006D1324">
      <w:pPr>
        <w:spacing w:line="480" w:lineRule="auto"/>
        <w:jc w:val="left"/>
        <w:rPr>
          <w:rFonts w:cs="Arial"/>
          <w:bCs/>
          <w:sz w:val="24"/>
          <w:szCs w:val="24"/>
        </w:rPr>
      </w:pPr>
      <w:r w:rsidRPr="00242699">
        <w:rPr>
          <w:rFonts w:cs="Arial"/>
          <w:sz w:val="24"/>
          <w:szCs w:val="24"/>
          <w:vertAlign w:val="superscript"/>
        </w:rPr>
        <w:t>†</w:t>
      </w:r>
      <w:r w:rsidRPr="006D1324">
        <w:rPr>
          <w:rFonts w:cs="Arial"/>
          <w:bCs/>
          <w:sz w:val="24"/>
          <w:szCs w:val="24"/>
        </w:rPr>
        <w:t>These authors contributed equally to this study.</w:t>
      </w:r>
    </w:p>
    <w:p w14:paraId="69D00407" w14:textId="77777777" w:rsidR="005F675E" w:rsidRPr="00C625AC" w:rsidRDefault="005F675E" w:rsidP="006D1324">
      <w:pPr>
        <w:spacing w:line="480" w:lineRule="auto"/>
        <w:jc w:val="left"/>
        <w:rPr>
          <w:rFonts w:cs="Arial"/>
          <w:sz w:val="24"/>
          <w:szCs w:val="24"/>
        </w:rPr>
      </w:pPr>
      <w:r>
        <w:rPr>
          <w:rFonts w:cs="Arial"/>
          <w:b/>
          <w:sz w:val="24"/>
          <w:szCs w:val="24"/>
        </w:rPr>
        <w:t>*</w:t>
      </w:r>
      <w:r w:rsidRPr="006D1324">
        <w:rPr>
          <w:rFonts w:cs="Arial"/>
          <w:bCs/>
          <w:sz w:val="24"/>
          <w:szCs w:val="24"/>
        </w:rPr>
        <w:t xml:space="preserve">Corresponding author: </w:t>
      </w:r>
      <w:r w:rsidRPr="005F675E">
        <w:rPr>
          <w:rFonts w:cs="Arial"/>
          <w:bCs/>
          <w:sz w:val="24"/>
          <w:szCs w:val="24"/>
        </w:rPr>
        <w:t>Syuan</w:t>
      </w:r>
      <w:r w:rsidRPr="00C625AC">
        <w:rPr>
          <w:rFonts w:cs="Arial"/>
          <w:sz w:val="24"/>
          <w:szCs w:val="24"/>
        </w:rPr>
        <w:t>-Jyun Sun</w:t>
      </w:r>
    </w:p>
    <w:p w14:paraId="1AF5FBF7" w14:textId="6C375D74" w:rsidR="005F675E" w:rsidRDefault="005F675E" w:rsidP="006D1324">
      <w:pPr>
        <w:spacing w:line="480" w:lineRule="auto"/>
        <w:jc w:val="left"/>
        <w:rPr>
          <w:rFonts w:cs="Arial"/>
          <w:bCs/>
          <w:sz w:val="24"/>
          <w:szCs w:val="24"/>
        </w:rPr>
      </w:pPr>
      <w:r w:rsidRPr="00C625AC">
        <w:rPr>
          <w:rFonts w:cs="Arial"/>
          <w:sz w:val="24"/>
          <w:szCs w:val="24"/>
        </w:rPr>
        <w:t>Email: sjs243@ntu.edu.tw</w:t>
      </w:r>
    </w:p>
    <w:p w14:paraId="74598545" w14:textId="77777777" w:rsidR="00242699" w:rsidRPr="006D1324" w:rsidRDefault="00242699" w:rsidP="006D1324">
      <w:pPr>
        <w:spacing w:line="480" w:lineRule="auto"/>
        <w:jc w:val="left"/>
        <w:rPr>
          <w:rFonts w:cs="Arial"/>
          <w:bCs/>
          <w:sz w:val="24"/>
          <w:szCs w:val="24"/>
        </w:rPr>
      </w:pPr>
    </w:p>
    <w:p w14:paraId="4DA71B83" w14:textId="77777777" w:rsidR="005F675E" w:rsidRDefault="005F675E" w:rsidP="006D1324">
      <w:pPr>
        <w:spacing w:line="480" w:lineRule="auto"/>
        <w:rPr>
          <w:rFonts w:cs="Arial"/>
          <w:b/>
          <w:sz w:val="24"/>
          <w:szCs w:val="24"/>
        </w:rPr>
      </w:pPr>
      <w:r>
        <w:rPr>
          <w:rFonts w:cs="Arial"/>
          <w:b/>
          <w:sz w:val="24"/>
          <w:szCs w:val="24"/>
        </w:rPr>
        <w:t>Author contributions</w:t>
      </w:r>
    </w:p>
    <w:p w14:paraId="3604169A" w14:textId="3E57E98A" w:rsidR="005F675E" w:rsidRPr="006D1324" w:rsidRDefault="005F675E" w:rsidP="006D1324">
      <w:pPr>
        <w:spacing w:line="480" w:lineRule="auto"/>
        <w:rPr>
          <w:rFonts w:cs="Arial"/>
          <w:b/>
          <w:color w:val="000000" w:themeColor="text1"/>
          <w:sz w:val="24"/>
          <w:szCs w:val="24"/>
        </w:rPr>
      </w:pPr>
      <w:r w:rsidRPr="005F675E">
        <w:rPr>
          <w:rFonts w:cs="Arial"/>
          <w:bCs/>
          <w:color w:val="000000" w:themeColor="text1"/>
          <w:sz w:val="24"/>
          <w:szCs w:val="24"/>
        </w:rPr>
        <w:lastRenderedPageBreak/>
        <w:t>GCH and SJS conceived the ideas. GCH, WJL,</w:t>
      </w:r>
      <w:r w:rsidRPr="007113A1">
        <w:rPr>
          <w:rFonts w:cs="Arial"/>
          <w:bCs/>
          <w:color w:val="000000" w:themeColor="text1"/>
          <w:sz w:val="24"/>
          <w:szCs w:val="24"/>
        </w:rPr>
        <w:t xml:space="preserve"> YJL, and</w:t>
      </w:r>
      <w:r w:rsidRPr="00B24147">
        <w:rPr>
          <w:rFonts w:cs="Arial"/>
          <w:bCs/>
          <w:color w:val="000000" w:themeColor="text1"/>
          <w:sz w:val="24"/>
          <w:szCs w:val="24"/>
        </w:rPr>
        <w:t xml:space="preserve"> SJS designed the experiments. </w:t>
      </w:r>
      <w:r w:rsidRPr="006D1324">
        <w:rPr>
          <w:rFonts w:cs="Arial"/>
          <w:bCs/>
          <w:color w:val="000000" w:themeColor="text1"/>
          <w:sz w:val="24"/>
          <w:szCs w:val="24"/>
        </w:rPr>
        <w:t xml:space="preserve">GCH, WJL, and SJS acquired the breeding experiment data. WJL, CHH, YJL, and SJS conducted the nutrient composition analysis. WJL and SJS conducted the larval feeding experiment. </w:t>
      </w:r>
      <w:r w:rsidRPr="005F675E">
        <w:rPr>
          <w:rFonts w:cs="Arial"/>
          <w:bCs/>
          <w:color w:val="000000" w:themeColor="text1"/>
          <w:sz w:val="24"/>
          <w:szCs w:val="24"/>
        </w:rPr>
        <w:t>GCH and SJS analyzed the data.</w:t>
      </w:r>
      <w:r w:rsidRPr="00B24147">
        <w:rPr>
          <w:rFonts w:cs="Arial"/>
          <w:bCs/>
          <w:color w:val="000000" w:themeColor="text1"/>
          <w:sz w:val="24"/>
          <w:szCs w:val="24"/>
        </w:rPr>
        <w:t xml:space="preserve"> GCH and SJS wrote the first draft of the manuscript</w:t>
      </w:r>
      <w:r w:rsidRPr="005F675E">
        <w:rPr>
          <w:rFonts w:eastAsia="PMingLiU" w:cs="Arial"/>
          <w:bCs/>
          <w:iCs/>
          <w:color w:val="000000" w:themeColor="text1"/>
          <w:sz w:val="24"/>
          <w:szCs w:val="24"/>
        </w:rPr>
        <w:t>. All authors revised the manuscript and approved the final version for publication.</w:t>
      </w:r>
    </w:p>
    <w:p w14:paraId="55E3F5AD" w14:textId="77777777" w:rsidR="005F675E" w:rsidRDefault="005F675E" w:rsidP="006D1324">
      <w:pPr>
        <w:spacing w:line="480" w:lineRule="auto"/>
        <w:rPr>
          <w:rFonts w:eastAsia="PMingLiU" w:cs="Arial"/>
          <w:bCs/>
          <w:iCs/>
          <w:sz w:val="24"/>
          <w:szCs w:val="24"/>
        </w:rPr>
      </w:pPr>
    </w:p>
    <w:p w14:paraId="2554BE9F" w14:textId="77777777" w:rsidR="005F675E" w:rsidRDefault="005F675E" w:rsidP="006D1324">
      <w:pPr>
        <w:spacing w:before="100" w:beforeAutospacing="1" w:line="480" w:lineRule="auto"/>
        <w:rPr>
          <w:rFonts w:eastAsia="PMingLiU" w:cs="Arial"/>
          <w:b/>
          <w:iCs/>
          <w:sz w:val="24"/>
          <w:szCs w:val="24"/>
        </w:rPr>
      </w:pPr>
      <w:r>
        <w:rPr>
          <w:rFonts w:eastAsia="PMingLiU" w:cs="Arial"/>
          <w:b/>
          <w:iCs/>
          <w:sz w:val="24"/>
          <w:szCs w:val="24"/>
        </w:rPr>
        <w:t>Data availability statement</w:t>
      </w:r>
    </w:p>
    <w:p w14:paraId="33A1E140" w14:textId="7E343A33" w:rsidR="00242699" w:rsidRDefault="005F675E" w:rsidP="00DD56F9">
      <w:pPr>
        <w:spacing w:line="480" w:lineRule="auto"/>
        <w:rPr>
          <w:rFonts w:cs="Arial"/>
          <w:b/>
          <w:sz w:val="24"/>
          <w:szCs w:val="24"/>
        </w:rPr>
      </w:pPr>
      <w:commentRangeStart w:id="2"/>
      <w:commentRangeStart w:id="3"/>
      <w:r w:rsidRPr="006E5A8A">
        <w:rPr>
          <w:rFonts w:eastAsia="PMingLiU" w:cs="Arial"/>
          <w:bCs/>
          <w:iCs/>
          <w:sz w:val="24"/>
          <w:szCs w:val="24"/>
        </w:rPr>
        <w:t>Data and code used in this manuscript will be publicly available on Zenodo if the manuscript is accepted for publication</w:t>
      </w:r>
      <w:commentRangeEnd w:id="2"/>
      <w:r>
        <w:rPr>
          <w:rStyle w:val="CommentReference"/>
        </w:rPr>
        <w:commentReference w:id="2"/>
      </w:r>
      <w:commentRangeEnd w:id="3"/>
      <w:r w:rsidR="00256AC4">
        <w:rPr>
          <w:rStyle w:val="CommentReference"/>
        </w:rPr>
        <w:commentReference w:id="3"/>
      </w:r>
      <w:r w:rsidRPr="006E5A8A">
        <w:rPr>
          <w:rFonts w:eastAsia="PMingLiU" w:cs="Arial"/>
          <w:bCs/>
          <w:iCs/>
          <w:sz w:val="24"/>
          <w:szCs w:val="24"/>
        </w:rPr>
        <w:t>.</w:t>
      </w:r>
    </w:p>
    <w:p w14:paraId="137900BD" w14:textId="77777777" w:rsidR="006D1324" w:rsidRDefault="006D1324" w:rsidP="006D1324">
      <w:pPr>
        <w:spacing w:line="480" w:lineRule="auto"/>
        <w:jc w:val="left"/>
        <w:rPr>
          <w:rFonts w:cs="Arial"/>
          <w:b/>
          <w:sz w:val="24"/>
          <w:szCs w:val="24"/>
        </w:rPr>
      </w:pPr>
    </w:p>
    <w:p w14:paraId="5C4374B6" w14:textId="28E9268F" w:rsidR="005F675E" w:rsidRPr="00960CD9" w:rsidRDefault="005F675E" w:rsidP="006D1324">
      <w:pPr>
        <w:spacing w:line="480" w:lineRule="auto"/>
        <w:jc w:val="left"/>
        <w:rPr>
          <w:rFonts w:cs="Arial"/>
          <w:b/>
          <w:color w:val="FF0000"/>
          <w:sz w:val="24"/>
          <w:szCs w:val="24"/>
        </w:rPr>
      </w:pPr>
      <w:r w:rsidRPr="00960CD9">
        <w:rPr>
          <w:rFonts w:cs="Arial"/>
          <w:b/>
          <w:color w:val="FF0000"/>
          <w:sz w:val="24"/>
          <w:szCs w:val="24"/>
        </w:rPr>
        <w:t>Number of words: XXXX</w:t>
      </w:r>
    </w:p>
    <w:p w14:paraId="4643EC1E" w14:textId="76403F68" w:rsidR="005F675E" w:rsidRPr="00960CD9" w:rsidRDefault="005F675E" w:rsidP="006D1324">
      <w:pPr>
        <w:spacing w:line="480" w:lineRule="auto"/>
        <w:jc w:val="left"/>
        <w:rPr>
          <w:rFonts w:cs="Arial"/>
          <w:b/>
          <w:color w:val="FF0000"/>
          <w:sz w:val="24"/>
          <w:szCs w:val="24"/>
        </w:rPr>
      </w:pPr>
      <w:r w:rsidRPr="00960CD9">
        <w:rPr>
          <w:rFonts w:cs="Arial"/>
          <w:b/>
          <w:color w:val="FF0000"/>
          <w:sz w:val="24"/>
          <w:szCs w:val="24"/>
        </w:rPr>
        <w:t>Number of cited references: XX</w:t>
      </w:r>
    </w:p>
    <w:p w14:paraId="6ACDE1AA" w14:textId="66497DF7" w:rsidR="005F675E" w:rsidRPr="00960CD9" w:rsidRDefault="005F675E" w:rsidP="006D1324">
      <w:pPr>
        <w:spacing w:line="480" w:lineRule="auto"/>
        <w:jc w:val="left"/>
        <w:rPr>
          <w:rFonts w:cs="Arial"/>
          <w:b/>
          <w:color w:val="FF0000"/>
          <w:sz w:val="24"/>
          <w:szCs w:val="24"/>
        </w:rPr>
      </w:pPr>
      <w:r w:rsidRPr="00960CD9">
        <w:rPr>
          <w:rFonts w:cs="Arial"/>
          <w:b/>
          <w:color w:val="FF0000"/>
          <w:sz w:val="24"/>
          <w:szCs w:val="24"/>
        </w:rPr>
        <w:t>Number of tables &amp; figures: x figures + y tables</w:t>
      </w:r>
    </w:p>
    <w:p w14:paraId="41748DA6" w14:textId="77777777" w:rsidR="006D1324" w:rsidRDefault="006D1324">
      <w:pPr>
        <w:spacing w:after="0" w:line="240" w:lineRule="auto"/>
        <w:jc w:val="left"/>
        <w:rPr>
          <w:rFonts w:cs="Arial"/>
          <w:b/>
          <w:sz w:val="24"/>
          <w:szCs w:val="24"/>
        </w:rPr>
      </w:pPr>
      <w:r>
        <w:rPr>
          <w:rFonts w:cs="Arial"/>
          <w:b/>
          <w:sz w:val="24"/>
          <w:szCs w:val="24"/>
        </w:rPr>
        <w:br w:type="page"/>
      </w:r>
    </w:p>
    <w:p w14:paraId="735ED6AD" w14:textId="693F6E3A" w:rsidR="000548EF" w:rsidRPr="00960CD9" w:rsidRDefault="00431D31" w:rsidP="006D1324">
      <w:pPr>
        <w:spacing w:line="480" w:lineRule="auto"/>
        <w:rPr>
          <w:rFonts w:cs="Arial"/>
          <w:b/>
          <w:color w:val="FF0000"/>
          <w:sz w:val="24"/>
          <w:szCs w:val="24"/>
        </w:rPr>
      </w:pPr>
      <w:r w:rsidRPr="00960CD9">
        <w:rPr>
          <w:rFonts w:cs="Arial"/>
          <w:b/>
          <w:color w:val="FF0000"/>
          <w:sz w:val="24"/>
          <w:szCs w:val="24"/>
        </w:rPr>
        <w:lastRenderedPageBreak/>
        <w:t>Abstract</w:t>
      </w:r>
    </w:p>
    <w:p w14:paraId="663A96A8" w14:textId="3E5637B7" w:rsidR="0076705E" w:rsidRPr="009959E8" w:rsidRDefault="007113A1" w:rsidP="006D1324">
      <w:pPr>
        <w:spacing w:line="480" w:lineRule="auto"/>
        <w:rPr>
          <w:rFonts w:cs="Arial"/>
          <w:bCs/>
          <w:color w:val="FF0000"/>
          <w:sz w:val="24"/>
          <w:szCs w:val="24"/>
        </w:rPr>
      </w:pPr>
      <w:r w:rsidRPr="00960CD9">
        <w:rPr>
          <w:rFonts w:cs="Arial"/>
          <w:bCs/>
          <w:color w:val="FF0000"/>
          <w:sz w:val="24"/>
          <w:szCs w:val="24"/>
        </w:rPr>
        <w:t xml:space="preserve">Carcasses serve </w:t>
      </w:r>
      <w:r>
        <w:rPr>
          <w:rFonts w:cs="Arial"/>
          <w:bCs/>
          <w:color w:val="FF0000"/>
          <w:sz w:val="24"/>
          <w:szCs w:val="24"/>
        </w:rPr>
        <w:t xml:space="preserve">as critical resources for various organisms, including burying beetles, which rely on them for survival and breeding. This study investigates how carcass size, source, and taxon affect the breeding outcomes and larval performance of the burying beetle </w:t>
      </w:r>
      <w:r w:rsidRPr="00557FED">
        <w:rPr>
          <w:rFonts w:cs="Arial"/>
          <w:bCs/>
          <w:i/>
          <w:iCs/>
          <w:color w:val="FF0000"/>
          <w:sz w:val="24"/>
          <w:szCs w:val="24"/>
        </w:rPr>
        <w:t>Nicrophor</w:t>
      </w:r>
      <w:r w:rsidRPr="000F2A25">
        <w:rPr>
          <w:rFonts w:cs="Arial"/>
          <w:bCs/>
          <w:i/>
          <w:iCs/>
          <w:color w:val="FF0000"/>
          <w:sz w:val="24"/>
          <w:szCs w:val="24"/>
        </w:rPr>
        <w:t>us</w:t>
      </w:r>
      <w:r w:rsidRPr="00557FED">
        <w:rPr>
          <w:rFonts w:cs="Arial"/>
          <w:bCs/>
          <w:i/>
          <w:iCs/>
          <w:color w:val="FF0000"/>
          <w:sz w:val="24"/>
          <w:szCs w:val="24"/>
        </w:rPr>
        <w:t xml:space="preserve"> nepalensis</w:t>
      </w:r>
      <w:r>
        <w:rPr>
          <w:rFonts w:cs="Arial"/>
          <w:bCs/>
          <w:color w:val="FF0000"/>
          <w:sz w:val="24"/>
          <w:szCs w:val="24"/>
        </w:rPr>
        <w:t xml:space="preserve">. We conducted breeding experiments using lab and wild carcasses (mammals, birds, and reptiles) to assess metrics including clutch size, brood size, brood mass, and carcass use efficiency. Our results reveal optimal breeding outcomes on medium-sized carcasses, with no significant differences between lab and wild carcasses. Despite variations in tissue nutritional composition, breeding outcomes did not differ among carcass taxa. Additionally, </w:t>
      </w:r>
      <w:r w:rsidR="0076705E">
        <w:rPr>
          <w:rFonts w:cs="Arial"/>
          <w:bCs/>
          <w:color w:val="FF0000"/>
          <w:sz w:val="24"/>
          <w:szCs w:val="24"/>
        </w:rPr>
        <w:t>we found a consistent trade-off between larval density and average larval mass across carcass types, highlighting the importance of</w:t>
      </w:r>
      <w:r w:rsidR="00B24147">
        <w:rPr>
          <w:rFonts w:cs="Arial"/>
          <w:bCs/>
          <w:color w:val="FF0000"/>
          <w:sz w:val="24"/>
          <w:szCs w:val="24"/>
        </w:rPr>
        <w:t xml:space="preserve"> carcass size in shaping larval life history traits. </w:t>
      </w:r>
      <w:r w:rsidR="0076705E">
        <w:rPr>
          <w:rFonts w:cs="Arial"/>
          <w:bCs/>
          <w:color w:val="FF0000"/>
          <w:sz w:val="24"/>
          <w:szCs w:val="24"/>
        </w:rPr>
        <w:t xml:space="preserve">Importantly, our study provides solid evidence that lab and wild carcasses yield consistent results, validating decades of research using </w:t>
      </w:r>
      <w:r w:rsidR="000F2A25">
        <w:rPr>
          <w:rFonts w:cs="Arial"/>
          <w:bCs/>
          <w:color w:val="FF0000"/>
          <w:sz w:val="24"/>
          <w:szCs w:val="24"/>
        </w:rPr>
        <w:t>conventional</w:t>
      </w:r>
      <w:r w:rsidR="0076705E">
        <w:rPr>
          <w:rFonts w:cs="Arial"/>
          <w:bCs/>
          <w:color w:val="FF0000"/>
          <w:sz w:val="24"/>
          <w:szCs w:val="24"/>
        </w:rPr>
        <w:t xml:space="preserve"> carcasses </w:t>
      </w:r>
      <w:r w:rsidR="00B24147">
        <w:rPr>
          <w:rFonts w:cs="Arial"/>
          <w:bCs/>
          <w:color w:val="FF0000"/>
          <w:sz w:val="24"/>
          <w:szCs w:val="24"/>
        </w:rPr>
        <w:t xml:space="preserve">to </w:t>
      </w:r>
      <w:r w:rsidR="0076705E">
        <w:rPr>
          <w:rFonts w:cs="Arial"/>
          <w:bCs/>
          <w:color w:val="FF0000"/>
          <w:sz w:val="24"/>
          <w:szCs w:val="24"/>
        </w:rPr>
        <w:t>study the ecology and evolution of burying beetles.</w:t>
      </w:r>
    </w:p>
    <w:p w14:paraId="6E453952" w14:textId="77777777" w:rsidR="002E6DD5" w:rsidRDefault="002E6DD5" w:rsidP="006D1324">
      <w:pPr>
        <w:spacing w:line="480" w:lineRule="auto"/>
        <w:rPr>
          <w:rFonts w:cs="Arial"/>
          <w:b/>
          <w:sz w:val="24"/>
          <w:szCs w:val="24"/>
        </w:rPr>
      </w:pPr>
    </w:p>
    <w:p w14:paraId="012896D1" w14:textId="54F8F7BF" w:rsidR="000548EF" w:rsidRDefault="00431D31" w:rsidP="006D1324">
      <w:pPr>
        <w:spacing w:line="480" w:lineRule="auto"/>
        <w:rPr>
          <w:rFonts w:cs="Arial"/>
          <w:sz w:val="24"/>
          <w:szCs w:val="24"/>
        </w:rPr>
      </w:pPr>
      <w:r>
        <w:rPr>
          <w:rFonts w:cs="Arial"/>
          <w:b/>
          <w:sz w:val="24"/>
          <w:szCs w:val="24"/>
        </w:rPr>
        <w:t>Keywords</w:t>
      </w:r>
    </w:p>
    <w:p w14:paraId="0D2E911E" w14:textId="6272BA11" w:rsidR="000548EF" w:rsidRPr="00571D14" w:rsidRDefault="00656FC6" w:rsidP="006D1324">
      <w:pPr>
        <w:spacing w:line="480" w:lineRule="auto"/>
        <w:rPr>
          <w:rFonts w:cs="Arial"/>
          <w:bCs/>
          <w:color w:val="000000" w:themeColor="text1"/>
          <w:sz w:val="24"/>
          <w:szCs w:val="24"/>
        </w:rPr>
      </w:pPr>
      <w:r>
        <w:rPr>
          <w:rFonts w:cs="Arial"/>
          <w:bCs/>
          <w:color w:val="000000" w:themeColor="text1"/>
          <w:sz w:val="24"/>
          <w:szCs w:val="24"/>
        </w:rPr>
        <w:t xml:space="preserve">brood size, </w:t>
      </w:r>
      <w:r w:rsidRPr="00571D14">
        <w:rPr>
          <w:rFonts w:cs="Arial"/>
          <w:bCs/>
          <w:color w:val="000000" w:themeColor="text1"/>
          <w:sz w:val="24"/>
          <w:szCs w:val="24"/>
        </w:rPr>
        <w:t>burying beetle</w:t>
      </w:r>
      <w:r w:rsidR="009053BB" w:rsidRPr="00571D14">
        <w:rPr>
          <w:rFonts w:cs="Arial"/>
          <w:bCs/>
          <w:color w:val="000000" w:themeColor="text1"/>
          <w:sz w:val="24"/>
          <w:szCs w:val="24"/>
        </w:rPr>
        <w:t xml:space="preserve">, clutch size, </w:t>
      </w:r>
      <w:r w:rsidR="00F65278" w:rsidRPr="00571D14">
        <w:rPr>
          <w:rFonts w:cs="Arial"/>
          <w:bCs/>
          <w:color w:val="000000" w:themeColor="text1"/>
          <w:sz w:val="24"/>
          <w:szCs w:val="24"/>
        </w:rPr>
        <w:t xml:space="preserve">nutritional composition, </w:t>
      </w:r>
      <w:r w:rsidR="00E64019">
        <w:rPr>
          <w:rFonts w:cs="Arial"/>
          <w:bCs/>
          <w:color w:val="000000" w:themeColor="text1"/>
          <w:sz w:val="24"/>
          <w:szCs w:val="24"/>
        </w:rPr>
        <w:t xml:space="preserve">offspring </w:t>
      </w:r>
      <w:r w:rsidR="00265D92" w:rsidRPr="00571D14">
        <w:rPr>
          <w:rFonts w:cs="Arial"/>
          <w:bCs/>
          <w:color w:val="000000" w:themeColor="text1"/>
          <w:sz w:val="24"/>
          <w:szCs w:val="24"/>
        </w:rPr>
        <w:t>quality-quantity trade-off</w:t>
      </w:r>
      <w:r w:rsidR="002B3DF7">
        <w:rPr>
          <w:rFonts w:cs="Arial"/>
          <w:bCs/>
          <w:color w:val="000000" w:themeColor="text1"/>
          <w:sz w:val="24"/>
          <w:szCs w:val="24"/>
        </w:rPr>
        <w:t xml:space="preserve">, </w:t>
      </w:r>
      <w:r>
        <w:rPr>
          <w:rFonts w:cs="Arial"/>
          <w:bCs/>
          <w:color w:val="000000" w:themeColor="text1"/>
          <w:sz w:val="24"/>
          <w:szCs w:val="24"/>
        </w:rPr>
        <w:t>resource</w:t>
      </w:r>
      <w:r w:rsidRPr="00571D14">
        <w:rPr>
          <w:rFonts w:cs="Arial"/>
          <w:bCs/>
          <w:color w:val="000000" w:themeColor="text1"/>
          <w:sz w:val="24"/>
          <w:szCs w:val="24"/>
        </w:rPr>
        <w:t xml:space="preserve"> use efficiency</w:t>
      </w:r>
      <w:r w:rsidRPr="00571D14" w:rsidDel="00656FC6">
        <w:rPr>
          <w:rFonts w:cs="Arial"/>
          <w:bCs/>
          <w:color w:val="000000" w:themeColor="text1"/>
          <w:sz w:val="24"/>
          <w:szCs w:val="24"/>
        </w:rPr>
        <w:t xml:space="preserve"> </w:t>
      </w:r>
      <w:r w:rsidR="001D045C" w:rsidRPr="00571D14">
        <w:rPr>
          <w:rFonts w:cs="Arial"/>
          <w:bCs/>
          <w:color w:val="000000" w:themeColor="text1"/>
          <w:sz w:val="24"/>
          <w:szCs w:val="24"/>
        </w:rPr>
        <w:br w:type="page"/>
      </w:r>
    </w:p>
    <w:p w14:paraId="4E81E06C" w14:textId="77777777" w:rsidR="000548EF" w:rsidRDefault="00431D31" w:rsidP="00E442BE">
      <w:pPr>
        <w:spacing w:line="480" w:lineRule="auto"/>
        <w:rPr>
          <w:rFonts w:cs="Arial"/>
          <w:b/>
          <w:sz w:val="24"/>
          <w:szCs w:val="24"/>
        </w:rPr>
      </w:pPr>
      <w:r>
        <w:rPr>
          <w:rFonts w:cs="Arial"/>
          <w:b/>
          <w:sz w:val="24"/>
          <w:szCs w:val="24"/>
        </w:rPr>
        <w:lastRenderedPageBreak/>
        <w:t>Introduction</w:t>
      </w:r>
    </w:p>
    <w:p w14:paraId="55878DBA" w14:textId="6695A166" w:rsidR="00E442BE" w:rsidRPr="00524AB1" w:rsidRDefault="0010486D" w:rsidP="00671240">
      <w:pPr>
        <w:spacing w:line="480" w:lineRule="auto"/>
        <w:rPr>
          <w:rFonts w:cs="Arial"/>
          <w:bCs/>
          <w:sz w:val="24"/>
          <w:szCs w:val="24"/>
        </w:rPr>
      </w:pPr>
      <w:r w:rsidRPr="00E96352">
        <w:rPr>
          <w:rFonts w:cs="Arial"/>
          <w:bCs/>
          <w:sz w:val="24"/>
          <w:szCs w:val="24"/>
        </w:rPr>
        <w:t>Carcasses</w:t>
      </w:r>
      <w:r w:rsidR="00A90077" w:rsidRPr="00E96352">
        <w:rPr>
          <w:rFonts w:cs="Arial"/>
          <w:bCs/>
          <w:sz w:val="24"/>
          <w:szCs w:val="24"/>
        </w:rPr>
        <w:t xml:space="preserve"> </w:t>
      </w:r>
      <w:r w:rsidRPr="00E96352">
        <w:rPr>
          <w:rFonts w:cs="Arial"/>
          <w:bCs/>
          <w:sz w:val="24"/>
          <w:szCs w:val="24"/>
        </w:rPr>
        <w:t>represent</w:t>
      </w:r>
      <w:r w:rsidR="00A90077" w:rsidRPr="00E96352">
        <w:rPr>
          <w:rFonts w:cs="Arial"/>
          <w:bCs/>
          <w:sz w:val="24"/>
          <w:szCs w:val="24"/>
        </w:rPr>
        <w:t xml:space="preserve"> a </w:t>
      </w:r>
      <w:r w:rsidRPr="00E96352">
        <w:rPr>
          <w:rFonts w:cs="Arial"/>
          <w:bCs/>
          <w:sz w:val="24"/>
          <w:szCs w:val="24"/>
        </w:rPr>
        <w:t xml:space="preserve">rich </w:t>
      </w:r>
      <w:r w:rsidR="00A90077" w:rsidRPr="00E96352">
        <w:rPr>
          <w:rFonts w:cs="Arial"/>
          <w:bCs/>
          <w:sz w:val="24"/>
          <w:szCs w:val="24"/>
        </w:rPr>
        <w:t xml:space="preserve">resource </w:t>
      </w:r>
      <w:r w:rsidRPr="00E96352">
        <w:rPr>
          <w:rFonts w:cs="Arial"/>
          <w:bCs/>
          <w:sz w:val="24"/>
          <w:szCs w:val="24"/>
        </w:rPr>
        <w:t>for</w:t>
      </w:r>
      <w:r w:rsidR="00A90077" w:rsidRPr="00E96352">
        <w:rPr>
          <w:rFonts w:cs="Arial"/>
          <w:bCs/>
          <w:sz w:val="24"/>
          <w:szCs w:val="24"/>
        </w:rPr>
        <w:t xml:space="preserve"> a wide variety of </w:t>
      </w:r>
      <w:r w:rsidR="00670D24">
        <w:rPr>
          <w:rFonts w:cs="Arial"/>
          <w:bCs/>
          <w:sz w:val="24"/>
          <w:szCs w:val="24"/>
        </w:rPr>
        <w:t xml:space="preserve">terrestrial </w:t>
      </w:r>
      <w:r w:rsidRPr="00E96352">
        <w:rPr>
          <w:rFonts w:cs="Arial"/>
          <w:bCs/>
          <w:sz w:val="24"/>
          <w:szCs w:val="24"/>
        </w:rPr>
        <w:t>organisms</w:t>
      </w:r>
      <w:r w:rsidR="00670D24">
        <w:rPr>
          <w:rFonts w:cs="Arial"/>
          <w:bCs/>
          <w:sz w:val="24"/>
          <w:szCs w:val="24"/>
        </w:rPr>
        <w:t>, including</w:t>
      </w:r>
      <w:r w:rsidR="00C00978" w:rsidRPr="00E96352">
        <w:rPr>
          <w:rFonts w:cs="Arial"/>
          <w:bCs/>
          <w:sz w:val="24"/>
          <w:szCs w:val="24"/>
        </w:rPr>
        <w:t xml:space="preserve"> </w:t>
      </w:r>
      <w:r w:rsidRPr="00E96352">
        <w:rPr>
          <w:rFonts w:cs="Arial"/>
          <w:bCs/>
          <w:sz w:val="24"/>
          <w:szCs w:val="24"/>
        </w:rPr>
        <w:t>vertebrate</w:t>
      </w:r>
      <w:r w:rsidR="00A90077" w:rsidRPr="00E96352">
        <w:rPr>
          <w:rFonts w:cs="Arial"/>
          <w:bCs/>
          <w:sz w:val="24"/>
          <w:szCs w:val="24"/>
        </w:rPr>
        <w:t xml:space="preserve"> scavengers</w:t>
      </w:r>
      <w:r w:rsidR="00670D24">
        <w:rPr>
          <w:rFonts w:cs="Arial"/>
          <w:bCs/>
          <w:sz w:val="24"/>
          <w:szCs w:val="24"/>
        </w:rPr>
        <w:t xml:space="preserve">, </w:t>
      </w:r>
      <w:r w:rsidR="00670D24" w:rsidRPr="00670D24">
        <w:rPr>
          <w:rFonts w:cs="Arial"/>
          <w:bCs/>
          <w:sz w:val="24"/>
          <w:szCs w:val="24"/>
        </w:rPr>
        <w:t>saprophagous</w:t>
      </w:r>
      <w:r w:rsidR="00670D24">
        <w:rPr>
          <w:rFonts w:cs="Arial"/>
          <w:bCs/>
          <w:sz w:val="24"/>
          <w:szCs w:val="24"/>
        </w:rPr>
        <w:t xml:space="preserve"> </w:t>
      </w:r>
      <w:r w:rsidRPr="00E96352">
        <w:rPr>
          <w:rFonts w:cs="Arial"/>
          <w:bCs/>
          <w:sz w:val="24"/>
          <w:szCs w:val="24"/>
        </w:rPr>
        <w:t>invertebrate</w:t>
      </w:r>
      <w:r w:rsidR="00670D24">
        <w:rPr>
          <w:rFonts w:cs="Arial"/>
          <w:bCs/>
          <w:sz w:val="24"/>
          <w:szCs w:val="24"/>
        </w:rPr>
        <w:t>s,</w:t>
      </w:r>
      <w:r w:rsidR="00C00978" w:rsidRPr="00E96352">
        <w:rPr>
          <w:rFonts w:cs="Arial"/>
          <w:bCs/>
          <w:sz w:val="24"/>
          <w:szCs w:val="24"/>
        </w:rPr>
        <w:t xml:space="preserve"> and</w:t>
      </w:r>
      <w:r w:rsidR="00A90077" w:rsidRPr="00E96352">
        <w:rPr>
          <w:rFonts w:cs="Arial"/>
          <w:bCs/>
          <w:sz w:val="24"/>
          <w:szCs w:val="24"/>
        </w:rPr>
        <w:t xml:space="preserve"> microbial decomposers</w:t>
      </w:r>
      <w:r w:rsidR="00352EEB" w:rsidRPr="00E96352">
        <w:rPr>
          <w:rFonts w:cs="Arial"/>
          <w:bCs/>
          <w:sz w:val="24"/>
          <w:szCs w:val="24"/>
        </w:rPr>
        <w:t xml:space="preserve"> </w:t>
      </w:r>
      <w:r w:rsidR="00352EEB" w:rsidRPr="00E96352">
        <w:rPr>
          <w:rFonts w:cs="Arial"/>
          <w:bCs/>
          <w:sz w:val="24"/>
          <w:szCs w:val="24"/>
        </w:rPr>
        <w:fldChar w:fldCharType="begin">
          <w:fldData xml:space="preserve">PEVuZE5vdGU+PENpdGU+PEF1dGhvcj5Sb3plbjwvQXV0aG9yPjxZZWFyPjIwMDg8L1llYXI+PFJl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</w:fldData>
        </w:fldChar>
      </w:r>
      <w:r w:rsidR="00352EEB" w:rsidRPr="00E96352">
        <w:rPr>
          <w:rFonts w:cs="Arial"/>
          <w:bCs/>
          <w:sz w:val="24"/>
          <w:szCs w:val="24"/>
        </w:rPr>
        <w:instrText xml:space="preserve"> ADDIN EN.CITE </w:instrText>
      </w:r>
      <w:r w:rsidR="00352EEB" w:rsidRPr="00E96352">
        <w:rPr>
          <w:rFonts w:cs="Arial"/>
          <w:bCs/>
          <w:sz w:val="24"/>
          <w:szCs w:val="24"/>
        </w:rPr>
        <w:fldChar w:fldCharType="begin">
          <w:fldData xml:space="preserve">PEVuZE5vdGU+PENpdGU+PEF1dGhvcj5Sb3plbjwvQXV0aG9yPjxZZWFyPjIwMDg8L1llYXI+PFJl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</w:fldData>
        </w:fldChar>
      </w:r>
      <w:r w:rsidR="00352EEB" w:rsidRPr="00E96352">
        <w:rPr>
          <w:rFonts w:cs="Arial"/>
          <w:bCs/>
          <w:sz w:val="24"/>
          <w:szCs w:val="24"/>
        </w:rPr>
        <w:instrText xml:space="preserve"> ADDIN EN.CITE.DATA </w:instrText>
      </w:r>
      <w:r w:rsidR="00352EEB" w:rsidRPr="00E96352">
        <w:rPr>
          <w:rFonts w:cs="Arial"/>
          <w:bCs/>
          <w:sz w:val="24"/>
          <w:szCs w:val="24"/>
        </w:rPr>
      </w:r>
      <w:r w:rsidR="00352EEB" w:rsidRPr="00E96352">
        <w:rPr>
          <w:rFonts w:cs="Arial"/>
          <w:bCs/>
          <w:sz w:val="24"/>
          <w:szCs w:val="24"/>
        </w:rPr>
        <w:fldChar w:fldCharType="end"/>
      </w:r>
      <w:r w:rsidR="00352EEB" w:rsidRPr="00E96352">
        <w:rPr>
          <w:rFonts w:cs="Arial"/>
          <w:bCs/>
          <w:sz w:val="24"/>
          <w:szCs w:val="24"/>
        </w:rPr>
      </w:r>
      <w:r w:rsidR="00352EEB" w:rsidRPr="00E96352">
        <w:rPr>
          <w:rFonts w:cs="Arial"/>
          <w:bCs/>
          <w:sz w:val="24"/>
          <w:szCs w:val="24"/>
        </w:rPr>
        <w:fldChar w:fldCharType="separate"/>
      </w:r>
      <w:r w:rsidR="00352EEB" w:rsidRPr="00E96352">
        <w:rPr>
          <w:rFonts w:cs="Arial"/>
          <w:bCs/>
          <w:noProof/>
          <w:sz w:val="24"/>
          <w:szCs w:val="24"/>
        </w:rPr>
        <w:t>(Rozen et al. 2008, Barton et al. 2013, Stiegler et al. 2020)</w:t>
      </w:r>
      <w:r w:rsidR="00352EEB" w:rsidRPr="00E96352">
        <w:rPr>
          <w:rFonts w:cs="Arial"/>
          <w:bCs/>
          <w:sz w:val="24"/>
          <w:szCs w:val="24"/>
        </w:rPr>
        <w:fldChar w:fldCharType="end"/>
      </w:r>
      <w:r w:rsidR="003B4131">
        <w:rPr>
          <w:rFonts w:cs="Arial"/>
          <w:bCs/>
          <w:sz w:val="24"/>
          <w:szCs w:val="24"/>
        </w:rPr>
        <w:t xml:space="preserve">. These </w:t>
      </w:r>
      <w:r w:rsidR="003B4131" w:rsidRPr="003B4131">
        <w:rPr>
          <w:rFonts w:cs="Arial"/>
          <w:bCs/>
          <w:sz w:val="24"/>
          <w:szCs w:val="24"/>
        </w:rPr>
        <w:t xml:space="preserve">carcass-feeding organisms facilitate the </w:t>
      </w:r>
      <w:r w:rsidR="00C00978" w:rsidRPr="003B4131">
        <w:rPr>
          <w:rFonts w:cs="Arial"/>
          <w:bCs/>
          <w:sz w:val="24"/>
          <w:szCs w:val="24"/>
        </w:rPr>
        <w:t>recycl</w:t>
      </w:r>
      <w:r w:rsidR="003B4131" w:rsidRPr="003B4131">
        <w:rPr>
          <w:rFonts w:cs="Arial"/>
          <w:bCs/>
          <w:sz w:val="24"/>
          <w:szCs w:val="24"/>
        </w:rPr>
        <w:t>ing of</w:t>
      </w:r>
      <w:r w:rsidR="00C00978" w:rsidRPr="003B4131">
        <w:rPr>
          <w:rFonts w:cs="Arial"/>
          <w:bCs/>
          <w:sz w:val="24"/>
          <w:szCs w:val="24"/>
        </w:rPr>
        <w:t xml:space="preserve"> </w:t>
      </w:r>
      <w:r w:rsidR="003B4131" w:rsidRPr="003B4131">
        <w:rPr>
          <w:rFonts w:cs="Arial"/>
          <w:bCs/>
          <w:sz w:val="24"/>
          <w:szCs w:val="24"/>
        </w:rPr>
        <w:t xml:space="preserve">carcass </w:t>
      </w:r>
      <w:r w:rsidR="00C00978" w:rsidRPr="003B4131">
        <w:rPr>
          <w:rFonts w:cs="Arial"/>
          <w:bCs/>
          <w:sz w:val="24"/>
          <w:szCs w:val="24"/>
        </w:rPr>
        <w:t>nutrients and mak</w:t>
      </w:r>
      <w:r w:rsidR="003B4131" w:rsidRPr="003B4131">
        <w:rPr>
          <w:rFonts w:cs="Arial"/>
          <w:bCs/>
          <w:sz w:val="24"/>
          <w:szCs w:val="24"/>
        </w:rPr>
        <w:t>e</w:t>
      </w:r>
      <w:r w:rsidR="00C00978" w:rsidRPr="003B4131">
        <w:rPr>
          <w:rFonts w:cs="Arial"/>
          <w:bCs/>
          <w:sz w:val="24"/>
          <w:szCs w:val="24"/>
        </w:rPr>
        <w:t xml:space="preserve"> </w:t>
      </w:r>
      <w:r w:rsidR="003B4131" w:rsidRPr="003B4131">
        <w:rPr>
          <w:rFonts w:cs="Arial"/>
          <w:bCs/>
          <w:sz w:val="24"/>
          <w:szCs w:val="24"/>
        </w:rPr>
        <w:t xml:space="preserve">the </w:t>
      </w:r>
      <w:r w:rsidR="00C00978" w:rsidRPr="003B4131">
        <w:rPr>
          <w:rFonts w:cs="Arial"/>
          <w:bCs/>
          <w:sz w:val="24"/>
          <w:szCs w:val="24"/>
        </w:rPr>
        <w:t>resource available to other</w:t>
      </w:r>
      <w:r w:rsidR="003B4131">
        <w:rPr>
          <w:rFonts w:cs="Arial"/>
          <w:bCs/>
          <w:sz w:val="24"/>
          <w:szCs w:val="24"/>
        </w:rPr>
        <w:t xml:space="preserve"> species</w:t>
      </w:r>
      <w:r w:rsidR="003B4131" w:rsidRPr="003B4131">
        <w:rPr>
          <w:rFonts w:cs="Arial"/>
          <w:bCs/>
          <w:sz w:val="24"/>
          <w:szCs w:val="24"/>
        </w:rPr>
        <w:t xml:space="preserve"> </w:t>
      </w:r>
      <w:r w:rsidR="003B4131" w:rsidRPr="007D25E4">
        <w:rPr>
          <w:rFonts w:cs="Arial"/>
          <w:bCs/>
          <w:sz w:val="24"/>
          <w:szCs w:val="24"/>
        </w:rPr>
        <w:fldChar w:fldCharType="begin"/>
      </w:r>
      <w:r w:rsidR="003B4131" w:rsidRPr="007D25E4">
        <w:rPr>
          <w:rFonts w:cs="Arial"/>
          <w:bCs/>
          <w:sz w:val="24"/>
          <w:szCs w:val="24"/>
        </w:rPr>
        <w:instrText xml:space="preserve"> ADDIN EN.CITE &lt;EndNote&gt;&lt;Cite&gt;&lt;Author&gt;Tomberlin&lt;/Author&gt;&lt;Year&gt;2017&lt;/Year&gt;&lt;RecNum&gt;21&lt;/RecNum&gt;&lt;DisplayText&gt;(Tomberlin et al. 2017)&lt;/DisplayText&gt;&lt;record&gt;&lt;rec-number&gt;21&lt;/rec-number&gt;&lt;foreign-keys&gt;&lt;key app="EN" db-id="z9xx2w0pverrspedt95pdps0rswpfe0ave99" timestamp="1714931541"&gt;21&lt;/key&gt;&lt;/foreign-keys&gt;&lt;ref-type name="Journal Article"&gt;17&lt;/ref-type&gt;&lt;contributors&gt;&lt;authors&gt;&lt;author&gt;Tomberlin, Jeffery K&lt;/author&gt;&lt;author&gt;Barton, Brandon T&lt;/author&gt;&lt;author&gt;Lashley, Marcus A&lt;/author&gt;&lt;author&gt;Jordan, Heather R&lt;/author&gt;&lt;/authors&gt;&lt;/contributors&gt;&lt;titles&gt;&lt;title&gt;Mass mortality events and the role of necrophagous invertebrates&lt;/title&gt;&lt;secondary-title&gt;Current Opinion in Insect Science&lt;/secondary-title&gt;&lt;/titles&gt;&lt;periodical&gt;&lt;full-title&gt;Current Opinion in Insect Science&lt;/full-title&gt;&lt;/periodical&gt;&lt;pages&gt;7-12&lt;/pages&gt;&lt;volume&gt;23&lt;/volume&gt;&lt;dates&gt;&lt;year&gt;2017&lt;/year&gt;&lt;/dates&gt;&lt;isbn&gt;2214-5745&lt;/isbn&gt;&lt;urls&gt;&lt;/urls&gt;&lt;/record&gt;&lt;/Cite&gt;&lt;/EndNote&gt;</w:instrText>
      </w:r>
      <w:r w:rsidR="003B4131" w:rsidRPr="007D25E4">
        <w:rPr>
          <w:rFonts w:cs="Arial"/>
          <w:bCs/>
          <w:sz w:val="24"/>
          <w:szCs w:val="24"/>
        </w:rPr>
        <w:fldChar w:fldCharType="separate"/>
      </w:r>
      <w:r w:rsidR="003B4131" w:rsidRPr="007D25E4">
        <w:rPr>
          <w:rFonts w:cs="Arial"/>
          <w:bCs/>
          <w:noProof/>
          <w:sz w:val="24"/>
          <w:szCs w:val="24"/>
        </w:rPr>
        <w:t>(Tomberlin et al. 2017)</w:t>
      </w:r>
      <w:r w:rsidR="003B4131" w:rsidRPr="007D25E4">
        <w:rPr>
          <w:rFonts w:cs="Arial"/>
          <w:bCs/>
          <w:sz w:val="24"/>
          <w:szCs w:val="24"/>
        </w:rPr>
        <w:fldChar w:fldCharType="end"/>
      </w:r>
      <w:r w:rsidR="003B4131" w:rsidRPr="007D25E4">
        <w:rPr>
          <w:rFonts w:cs="Arial"/>
          <w:bCs/>
          <w:sz w:val="24"/>
          <w:szCs w:val="24"/>
        </w:rPr>
        <w:t>.</w:t>
      </w:r>
      <w:r w:rsidR="007D25E4" w:rsidRPr="007D25E4">
        <w:rPr>
          <w:rFonts w:cs="Arial"/>
          <w:bCs/>
          <w:sz w:val="24"/>
          <w:szCs w:val="24"/>
        </w:rPr>
        <w:t xml:space="preserve"> </w:t>
      </w:r>
      <w:r w:rsidR="001F7199" w:rsidRPr="007D25E4">
        <w:rPr>
          <w:rFonts w:cs="Arial"/>
          <w:bCs/>
          <w:sz w:val="24"/>
          <w:szCs w:val="24"/>
        </w:rPr>
        <w:t>For</w:t>
      </w:r>
      <w:r w:rsidR="00C00978" w:rsidRPr="007D25E4">
        <w:rPr>
          <w:rFonts w:cs="Arial"/>
          <w:bCs/>
          <w:sz w:val="24"/>
          <w:szCs w:val="24"/>
        </w:rPr>
        <w:t xml:space="preserve"> </w:t>
      </w:r>
      <w:r w:rsidR="00670D24">
        <w:rPr>
          <w:rFonts w:cs="Arial"/>
          <w:bCs/>
          <w:sz w:val="24"/>
          <w:szCs w:val="24"/>
        </w:rPr>
        <w:t xml:space="preserve">some species such as </w:t>
      </w:r>
      <w:r w:rsidR="003C463F" w:rsidRPr="007D25E4">
        <w:rPr>
          <w:rFonts w:cs="Arial"/>
          <w:bCs/>
          <w:sz w:val="24"/>
          <w:szCs w:val="24"/>
        </w:rPr>
        <w:t>burying beetles</w:t>
      </w:r>
      <w:r w:rsidR="00F368D2" w:rsidRPr="007D25E4">
        <w:rPr>
          <w:rFonts w:cs="Arial"/>
          <w:bCs/>
          <w:sz w:val="24"/>
          <w:szCs w:val="24"/>
        </w:rPr>
        <w:t xml:space="preserve"> (</w:t>
      </w:r>
      <w:r w:rsidR="00F368D2" w:rsidRPr="007D25E4">
        <w:rPr>
          <w:rFonts w:cs="Arial"/>
          <w:bCs/>
          <w:i/>
          <w:iCs/>
          <w:sz w:val="24"/>
          <w:szCs w:val="24"/>
        </w:rPr>
        <w:t>Nicrophorus</w:t>
      </w:r>
      <w:r w:rsidR="005A2AEE" w:rsidRPr="007D25E4">
        <w:rPr>
          <w:rFonts w:cs="Arial"/>
          <w:bCs/>
          <w:i/>
          <w:iCs/>
          <w:sz w:val="24"/>
          <w:szCs w:val="24"/>
        </w:rPr>
        <w:t xml:space="preserve"> </w:t>
      </w:r>
      <w:r w:rsidR="005A2AEE" w:rsidRPr="007D25E4">
        <w:rPr>
          <w:rFonts w:cs="Arial"/>
          <w:bCs/>
          <w:sz w:val="24"/>
          <w:szCs w:val="24"/>
        </w:rPr>
        <w:t>spp.</w:t>
      </w:r>
      <w:r w:rsidR="00F368D2" w:rsidRPr="007D25E4">
        <w:rPr>
          <w:rFonts w:cs="Arial"/>
          <w:bCs/>
          <w:sz w:val="24"/>
          <w:szCs w:val="24"/>
        </w:rPr>
        <w:t>)</w:t>
      </w:r>
      <w:r w:rsidR="001F7199" w:rsidRPr="007D25E4">
        <w:rPr>
          <w:rFonts w:cs="Arial"/>
          <w:bCs/>
          <w:sz w:val="24"/>
          <w:szCs w:val="24"/>
        </w:rPr>
        <w:t>, carcasses are particularly important</w:t>
      </w:r>
      <w:r w:rsidR="003C463F" w:rsidRPr="007D25E4">
        <w:rPr>
          <w:rFonts w:cs="Arial"/>
          <w:bCs/>
          <w:sz w:val="24"/>
          <w:szCs w:val="24"/>
        </w:rPr>
        <w:t xml:space="preserve"> </w:t>
      </w:r>
      <w:r w:rsidR="00C00978" w:rsidRPr="007D25E4">
        <w:rPr>
          <w:rFonts w:cs="Arial"/>
          <w:bCs/>
          <w:sz w:val="24"/>
          <w:szCs w:val="24"/>
        </w:rPr>
        <w:t>because</w:t>
      </w:r>
      <w:r w:rsidR="003C463F" w:rsidRPr="007D25E4">
        <w:rPr>
          <w:rFonts w:cs="Arial"/>
          <w:bCs/>
          <w:sz w:val="24"/>
          <w:szCs w:val="24"/>
        </w:rPr>
        <w:t xml:space="preserve"> </w:t>
      </w:r>
      <w:r w:rsidR="00C00978" w:rsidRPr="007D25E4">
        <w:rPr>
          <w:rFonts w:cs="Arial"/>
          <w:bCs/>
          <w:sz w:val="24"/>
          <w:szCs w:val="24"/>
        </w:rPr>
        <w:t>they</w:t>
      </w:r>
      <w:r w:rsidR="00670D24">
        <w:rPr>
          <w:rFonts w:cs="Arial"/>
          <w:bCs/>
          <w:sz w:val="24"/>
          <w:szCs w:val="24"/>
        </w:rPr>
        <w:t xml:space="preserve"> serve as not only food resource but also </w:t>
      </w:r>
      <w:r w:rsidR="003C463F" w:rsidRPr="007D25E4">
        <w:rPr>
          <w:rFonts w:cs="Arial"/>
          <w:bCs/>
          <w:sz w:val="24"/>
          <w:szCs w:val="24"/>
        </w:rPr>
        <w:t>breeding sites</w:t>
      </w:r>
      <w:r w:rsidR="00AE12E4" w:rsidRPr="007D25E4">
        <w:rPr>
          <w:rFonts w:cs="Arial"/>
          <w:bCs/>
          <w:sz w:val="24"/>
          <w:szCs w:val="24"/>
        </w:rPr>
        <w:t xml:space="preserve"> where</w:t>
      </w:r>
      <w:r w:rsidR="005F491F" w:rsidRPr="007D25E4">
        <w:rPr>
          <w:rFonts w:cs="Arial"/>
          <w:bCs/>
          <w:sz w:val="24"/>
          <w:szCs w:val="24"/>
        </w:rPr>
        <w:t xml:space="preserve"> </w:t>
      </w:r>
      <w:r w:rsidR="00E73CC5">
        <w:rPr>
          <w:rFonts w:cs="Arial"/>
          <w:bCs/>
          <w:sz w:val="24"/>
          <w:szCs w:val="24"/>
        </w:rPr>
        <w:t xml:space="preserve">the </w:t>
      </w:r>
      <w:r w:rsidR="005F491F" w:rsidRPr="007D25E4">
        <w:rPr>
          <w:rFonts w:cs="Arial"/>
          <w:bCs/>
          <w:sz w:val="24"/>
          <w:szCs w:val="24"/>
        </w:rPr>
        <w:t>offspring</w:t>
      </w:r>
      <w:r w:rsidR="00E73CC5">
        <w:rPr>
          <w:rFonts w:cs="Arial"/>
          <w:bCs/>
          <w:sz w:val="24"/>
          <w:szCs w:val="24"/>
        </w:rPr>
        <w:t xml:space="preserve"> grow and develop under parental care</w:t>
      </w:r>
      <w:r w:rsidR="00AE12E4" w:rsidRPr="007D25E4">
        <w:rPr>
          <w:rFonts w:cs="Arial"/>
          <w:bCs/>
          <w:sz w:val="24"/>
          <w:szCs w:val="24"/>
        </w:rPr>
        <w:t xml:space="preserve"> </w:t>
      </w:r>
      <w:r w:rsidR="00AE12E4" w:rsidRPr="007D25E4">
        <w:rPr>
          <w:rFonts w:cs="Arial"/>
          <w:bCs/>
          <w:sz w:val="24"/>
          <w:szCs w:val="24"/>
        </w:rPr>
        <w:fldChar w:fldCharType="begin"/>
      </w:r>
      <w:r w:rsidR="00AE12E4" w:rsidRPr="007D25E4">
        <w:rPr>
          <w:rFonts w:cs="Arial"/>
          <w:bCs/>
          <w:sz w:val="24"/>
          <w:szCs w:val="24"/>
        </w:rPr>
        <w:instrText xml:space="preserve"> ADDIN EN.CITE &lt;EndNote&gt;&lt;Cite&gt;&lt;Author&gt;Scott&lt;/Author&gt;&lt;Year&gt;1998&lt;/Year&gt;&lt;RecNum&gt;14&lt;/RecNum&gt;&lt;DisplayText&gt;(Scott 1998)&lt;/DisplayText&gt;&lt;record&gt;&lt;rec-number&gt;14&lt;/rec-number&gt;&lt;foreign-keys&gt;&lt;key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AE12E4" w:rsidRPr="007D25E4">
        <w:rPr>
          <w:rFonts w:cs="Arial"/>
          <w:bCs/>
          <w:sz w:val="24"/>
          <w:szCs w:val="24"/>
        </w:rPr>
        <w:fldChar w:fldCharType="separate"/>
      </w:r>
      <w:r w:rsidR="00AE12E4" w:rsidRPr="007D25E4">
        <w:rPr>
          <w:rFonts w:cs="Arial"/>
          <w:bCs/>
          <w:noProof/>
          <w:sz w:val="24"/>
          <w:szCs w:val="24"/>
        </w:rPr>
        <w:t>(Scott 1998)</w:t>
      </w:r>
      <w:r w:rsidR="00AE12E4" w:rsidRPr="007D25E4">
        <w:rPr>
          <w:rFonts w:cs="Arial"/>
          <w:bCs/>
          <w:sz w:val="24"/>
          <w:szCs w:val="24"/>
        </w:rPr>
        <w:fldChar w:fldCharType="end"/>
      </w:r>
      <w:r w:rsidR="00E73CC5">
        <w:rPr>
          <w:rFonts w:cs="Arial"/>
          <w:bCs/>
          <w:sz w:val="24"/>
          <w:szCs w:val="24"/>
        </w:rPr>
        <w:t>. C</w:t>
      </w:r>
      <w:r w:rsidR="00524AB1" w:rsidRPr="00524AB1">
        <w:rPr>
          <w:rFonts w:cs="Arial"/>
          <w:bCs/>
          <w:sz w:val="24"/>
          <w:szCs w:val="24"/>
        </w:rPr>
        <w:t>arcass attributes</w:t>
      </w:r>
      <w:r w:rsidR="00E73CC5">
        <w:rPr>
          <w:rFonts w:cs="Arial"/>
          <w:bCs/>
          <w:sz w:val="24"/>
          <w:szCs w:val="24"/>
        </w:rPr>
        <w:t>, therefore,</w:t>
      </w:r>
      <w:r w:rsidR="00524AB1" w:rsidRPr="00524AB1">
        <w:rPr>
          <w:rFonts w:cs="Arial"/>
          <w:bCs/>
          <w:sz w:val="24"/>
          <w:szCs w:val="24"/>
        </w:rPr>
        <w:t xml:space="preserve"> can strongly influence the </w:t>
      </w:r>
      <w:r w:rsidR="00E73CC5">
        <w:rPr>
          <w:rFonts w:cs="Arial"/>
          <w:bCs/>
          <w:sz w:val="24"/>
          <w:szCs w:val="24"/>
        </w:rPr>
        <w:t>reproduction</w:t>
      </w:r>
      <w:r w:rsidR="00524AB1" w:rsidRPr="00524AB1">
        <w:rPr>
          <w:rFonts w:cs="Arial"/>
          <w:bCs/>
          <w:sz w:val="24"/>
          <w:szCs w:val="24"/>
        </w:rPr>
        <w:t xml:space="preserve"> of</w:t>
      </w:r>
      <w:r w:rsidR="00E73CC5">
        <w:rPr>
          <w:rFonts w:cs="Arial"/>
          <w:bCs/>
          <w:sz w:val="24"/>
          <w:szCs w:val="24"/>
        </w:rPr>
        <w:t xml:space="preserve"> burying</w:t>
      </w:r>
      <w:r w:rsidR="00524AB1" w:rsidRPr="00524AB1">
        <w:rPr>
          <w:rFonts w:cs="Arial"/>
          <w:bCs/>
          <w:sz w:val="24"/>
          <w:szCs w:val="24"/>
        </w:rPr>
        <w:t xml:space="preserve"> beetles.</w:t>
      </w:r>
    </w:p>
    <w:p w14:paraId="3BC4F101" w14:textId="4CAB02AA" w:rsidR="00CF6A6A" w:rsidRPr="00F960E2" w:rsidRDefault="00E442BE" w:rsidP="00CF6A6A">
      <w:pPr>
        <w:spacing w:line="480" w:lineRule="auto"/>
        <w:rPr>
          <w:rFonts w:cs="Arial"/>
          <w:bCs/>
          <w:sz w:val="24"/>
          <w:szCs w:val="24"/>
        </w:rPr>
      </w:pPr>
      <w:r>
        <w:rPr>
          <w:rFonts w:cs="Arial"/>
          <w:bCs/>
          <w:color w:val="FF0000"/>
          <w:sz w:val="24"/>
          <w:szCs w:val="24"/>
        </w:rPr>
        <w:tab/>
      </w:r>
      <w:r w:rsidRPr="00F960E2">
        <w:rPr>
          <w:rFonts w:cs="Arial"/>
          <w:bCs/>
          <w:sz w:val="24"/>
          <w:szCs w:val="24"/>
        </w:rPr>
        <w:t xml:space="preserve">Carcass size is a key factor </w:t>
      </w:r>
      <w:r w:rsidR="00524AB1">
        <w:rPr>
          <w:rFonts w:cs="Arial"/>
          <w:bCs/>
          <w:sz w:val="24"/>
          <w:szCs w:val="24"/>
        </w:rPr>
        <w:t>for</w:t>
      </w:r>
      <w:r w:rsidRPr="00F960E2">
        <w:rPr>
          <w:rFonts w:cs="Arial"/>
          <w:bCs/>
          <w:sz w:val="24"/>
          <w:szCs w:val="24"/>
        </w:rPr>
        <w:t xml:space="preserve"> the reproducti</w:t>
      </w:r>
      <w:r w:rsidR="005F5CCA" w:rsidRPr="00F960E2">
        <w:rPr>
          <w:rFonts w:cs="Arial"/>
          <w:bCs/>
          <w:sz w:val="24"/>
          <w:szCs w:val="24"/>
        </w:rPr>
        <w:t>ve success</w:t>
      </w:r>
      <w:r w:rsidRPr="00F960E2">
        <w:rPr>
          <w:rFonts w:cs="Arial"/>
          <w:bCs/>
          <w:sz w:val="24"/>
          <w:szCs w:val="24"/>
        </w:rPr>
        <w:t xml:space="preserve"> of burying beetles because it determines the amount of resource available for breeding</w:t>
      </w:r>
      <w:r w:rsidR="00970236" w:rsidRPr="00F960E2">
        <w:rPr>
          <w:rFonts w:cs="Arial"/>
          <w:bCs/>
          <w:sz w:val="24"/>
          <w:szCs w:val="24"/>
        </w:rPr>
        <w:t xml:space="preserve">. </w:t>
      </w:r>
      <w:r w:rsidR="007E5486">
        <w:rPr>
          <w:rFonts w:cs="Arial"/>
          <w:bCs/>
          <w:sz w:val="24"/>
          <w:szCs w:val="24"/>
        </w:rPr>
        <w:t>B</w:t>
      </w:r>
      <w:r w:rsidR="00C049B7" w:rsidRPr="00F960E2">
        <w:rPr>
          <w:rFonts w:cs="Arial"/>
          <w:bCs/>
          <w:sz w:val="24"/>
          <w:szCs w:val="24"/>
        </w:rPr>
        <w:t xml:space="preserve">rood size and brood mass are generally greater on larger (heavier) carcasses </w:t>
      </w:r>
      <w:r w:rsidR="00C049B7" w:rsidRPr="00F960E2">
        <w:rPr>
          <w:rFonts w:cs="Arial"/>
          <w:bCs/>
          <w:sz w:val="24"/>
          <w:szCs w:val="24"/>
        </w:rPr>
        <w:fldChar w:fldCharType="begin">
          <w:fldData xml:space="preserve">PEVuZE5vdGU+PENpdGU+PEF1dGhvcj5DcmVpZ2h0b248L0F1dGhvcj48WWVhcj4yMDA1PC9ZZWFy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</w:fldData>
        </w:fldChar>
      </w:r>
      <w:r w:rsidR="00C049B7">
        <w:rPr>
          <w:rFonts w:cs="Arial"/>
          <w:bCs/>
          <w:sz w:val="24"/>
          <w:szCs w:val="24"/>
        </w:rPr>
        <w:instrText xml:space="preserve"> ADDIN EN.CITE </w:instrText>
      </w:r>
      <w:r w:rsidR="00C049B7">
        <w:rPr>
          <w:rFonts w:cs="Arial"/>
          <w:bCs/>
          <w:sz w:val="24"/>
          <w:szCs w:val="24"/>
        </w:rPr>
        <w:fldChar w:fldCharType="begin">
          <w:fldData xml:space="preserve">PEVuZE5vdGU+PENpdGU+PEF1dGhvcj5DcmVpZ2h0b248L0F1dGhvcj48WWVhcj4yMDA1PC9ZZWFy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</w:fldData>
        </w:fldChar>
      </w:r>
      <w:r w:rsidR="00C049B7">
        <w:rPr>
          <w:rFonts w:cs="Arial"/>
          <w:bCs/>
          <w:sz w:val="24"/>
          <w:szCs w:val="24"/>
        </w:rPr>
        <w:instrText xml:space="preserve"> ADDIN EN.CITE.DATA </w:instrText>
      </w:r>
      <w:r w:rsidR="00C049B7">
        <w:rPr>
          <w:rFonts w:cs="Arial"/>
          <w:bCs/>
          <w:sz w:val="24"/>
          <w:szCs w:val="24"/>
        </w:rPr>
      </w:r>
      <w:r w:rsidR="00C049B7">
        <w:rPr>
          <w:rFonts w:cs="Arial"/>
          <w:bCs/>
          <w:sz w:val="24"/>
          <w:szCs w:val="24"/>
        </w:rPr>
        <w:fldChar w:fldCharType="end"/>
      </w:r>
      <w:r w:rsidR="00C049B7" w:rsidRPr="00F960E2">
        <w:rPr>
          <w:rFonts w:cs="Arial"/>
          <w:bCs/>
          <w:sz w:val="24"/>
          <w:szCs w:val="24"/>
        </w:rPr>
      </w:r>
      <w:r w:rsidR="00C049B7" w:rsidRPr="00F960E2">
        <w:rPr>
          <w:rFonts w:cs="Arial"/>
          <w:bCs/>
          <w:sz w:val="24"/>
          <w:szCs w:val="24"/>
        </w:rPr>
        <w:fldChar w:fldCharType="separate"/>
      </w:r>
      <w:r w:rsidR="00C049B7">
        <w:rPr>
          <w:rFonts w:cs="Arial"/>
          <w:bCs/>
          <w:noProof/>
          <w:sz w:val="24"/>
          <w:szCs w:val="24"/>
        </w:rPr>
        <w:t>(Scott and Traniello 1990, Trumbo 1992, Scott 1998, Creighton 2005, Smiseth et al. 2014)</w:t>
      </w:r>
      <w:r w:rsidR="00C049B7" w:rsidRPr="00F960E2">
        <w:rPr>
          <w:rFonts w:cs="Arial"/>
          <w:bCs/>
          <w:sz w:val="24"/>
          <w:szCs w:val="24"/>
        </w:rPr>
        <w:fldChar w:fldCharType="end"/>
      </w:r>
      <w:r w:rsidR="00C049B7" w:rsidRPr="00F960E2">
        <w:rPr>
          <w:rFonts w:cs="Arial"/>
          <w:bCs/>
          <w:sz w:val="24"/>
          <w:szCs w:val="24"/>
        </w:rPr>
        <w:t xml:space="preserve">. </w:t>
      </w:r>
      <w:r w:rsidR="00C049B7">
        <w:rPr>
          <w:rFonts w:cs="Arial"/>
          <w:bCs/>
          <w:sz w:val="24"/>
          <w:szCs w:val="24"/>
        </w:rPr>
        <w:t xml:space="preserve">Moreover, </w:t>
      </w:r>
      <w:r w:rsidR="005B6723" w:rsidRPr="00F960E2">
        <w:rPr>
          <w:rFonts w:cs="Arial"/>
          <w:bCs/>
          <w:sz w:val="24"/>
          <w:szCs w:val="24"/>
        </w:rPr>
        <w:t xml:space="preserve"> p</w:t>
      </w:r>
      <w:r w:rsidR="00AA6BF4" w:rsidRPr="00F960E2">
        <w:rPr>
          <w:rFonts w:cs="Arial"/>
          <w:bCs/>
          <w:sz w:val="24"/>
          <w:szCs w:val="24"/>
        </w:rPr>
        <w:t xml:space="preserve">arents can adjust their reproductive investment </w:t>
      </w:r>
      <w:r w:rsidR="00C049B7">
        <w:rPr>
          <w:rFonts w:cs="Arial"/>
          <w:bCs/>
          <w:sz w:val="24"/>
          <w:szCs w:val="24"/>
        </w:rPr>
        <w:t>based on carcass size</w:t>
      </w:r>
      <w:r w:rsidR="00BD6DD4" w:rsidRPr="00F960E2">
        <w:rPr>
          <w:rFonts w:cs="Arial"/>
          <w:bCs/>
          <w:sz w:val="24"/>
          <w:szCs w:val="24"/>
        </w:rPr>
        <w:t xml:space="preserve"> </w:t>
      </w:r>
      <w:r w:rsidR="00AA6BF4" w:rsidRPr="00F960E2">
        <w:rPr>
          <w:rFonts w:cs="Arial"/>
          <w:bCs/>
          <w:sz w:val="24"/>
          <w:szCs w:val="24"/>
        </w:rPr>
        <w:fldChar w:fldCharType="begin"/>
      </w:r>
      <w:r w:rsidR="00AA6BF4" w:rsidRPr="00F960E2">
        <w:rPr>
          <w:rFonts w:cs="Arial"/>
          <w:bCs/>
          <w:sz w:val="24"/>
          <w:szCs w:val="24"/>
        </w:rPr>
        <w:instrText xml:space="preserve"> ADDIN EN.CITE &lt;EndNote&gt;&lt;Cite&gt;&lt;Author&gt;Hopwood&lt;/Author&gt;&lt;Year&gt;2016&lt;/Year&gt;&lt;RecNum&gt;5&lt;/RecNum&gt;&lt;DisplayText&gt;(Hopwood et al. 2016)&lt;/DisplayText&gt;&lt;record&gt;&lt;rec-number&gt;5&lt;/rec-number&gt;&lt;foreign-keys&gt;&lt;key app="EN" db-id="z9xx2w0pverrspedt95pdps0rswpfe0ave99" timestamp="1714612554"&gt;5&lt;/key&gt;&lt;/foreign-keys&gt;&lt;ref-type name="Journal Article"&gt;17&lt;/ref-type&gt;&lt;contributors&gt;&lt;authors&gt;&lt;author&gt;Hopwood, Paul E&lt;/author&gt;&lt;author&gt;Moore, Allen J&lt;/author&gt;&lt;author&gt;Tregenza, Tom&lt;/author&gt;&lt;author&gt;Royle, Nick J&lt;/author&gt;&lt;/authors&gt;&lt;/contributors&gt;&lt;titles&gt;&lt;title&gt;Niche variation and the maintenance of variation in body size in a burying beetle&lt;/title&gt;&lt;secondary-title&gt;Ecological Entomology&lt;/secondary-title&gt;&lt;/titles&gt;&lt;periodical&gt;&lt;full-title&gt;Ecological Entomology&lt;/full-title&gt;&lt;/periodical&gt;&lt;pages&gt;96-104&lt;/pages&gt;&lt;volume&gt;41&lt;/volume&gt;&lt;number&gt;1&lt;/number&gt;&lt;dates&gt;&lt;year&gt;2016&lt;/year&gt;&lt;/dates&gt;&lt;isbn&gt;0307-6946&lt;/isbn&gt;&lt;urls&gt;&lt;/urls&gt;&lt;/record&gt;&lt;/Cite&gt;&lt;/EndNote&gt;</w:instrText>
      </w:r>
      <w:r w:rsidR="00AA6BF4" w:rsidRPr="00F960E2">
        <w:rPr>
          <w:rFonts w:cs="Arial"/>
          <w:bCs/>
          <w:sz w:val="24"/>
          <w:szCs w:val="24"/>
        </w:rPr>
        <w:fldChar w:fldCharType="separate"/>
      </w:r>
      <w:r w:rsidR="00AA6BF4" w:rsidRPr="00F960E2">
        <w:rPr>
          <w:rFonts w:cs="Arial"/>
          <w:bCs/>
          <w:noProof/>
          <w:sz w:val="24"/>
          <w:szCs w:val="24"/>
        </w:rPr>
        <w:t>(Hopwood et al. 2016)</w:t>
      </w:r>
      <w:r w:rsidR="00AA6BF4" w:rsidRPr="00F960E2">
        <w:rPr>
          <w:rFonts w:cs="Arial"/>
          <w:bCs/>
          <w:sz w:val="24"/>
          <w:szCs w:val="24"/>
        </w:rPr>
        <w:fldChar w:fldCharType="end"/>
      </w:r>
      <w:r w:rsidR="00AA6BF4" w:rsidRPr="00F960E2">
        <w:rPr>
          <w:rFonts w:cs="Arial"/>
          <w:bCs/>
          <w:sz w:val="24"/>
          <w:szCs w:val="24"/>
        </w:rPr>
        <w:t xml:space="preserve">. For example, females lay more eggs on larger carcasses within a certain carcass size range </w:t>
      </w:r>
      <w:r w:rsidR="00AA6BF4" w:rsidRPr="00F960E2">
        <w:rPr>
          <w:rFonts w:cs="Arial"/>
          <w:bCs/>
          <w:sz w:val="24"/>
          <w:szCs w:val="24"/>
        </w:rPr>
        <w:fldChar w:fldCharType="begin"/>
      </w:r>
      <w:r w:rsidR="00AA6BF4" w:rsidRPr="00F960E2">
        <w:rPr>
          <w:rFonts w:cs="Arial"/>
          <w:bCs/>
          <w:sz w:val="24"/>
          <w:szCs w:val="24"/>
        </w:rPr>
        <w:instrText xml:space="preserve"> ADDIN EN.CITE &lt;EndNote&gt;&lt;Cite&gt;&lt;Author&gt;Müller&lt;/Author&gt;&lt;Year&gt;1990&lt;/Year&gt;&lt;RecNum&gt;11&lt;/RecNum&gt;&lt;DisplayText&gt;(Müller et al. 1990)&lt;/DisplayText&gt;&lt;record&gt;&lt;rec-number&gt;11&lt;/rec-number&gt;&lt;foreign-keys&gt;&lt;key app="EN" db-id="z9xx2w0pverrspedt95pdps0rswpfe0ave99" timestamp="1714615557"&gt;11&lt;/key&gt;&lt;/foreign-keys&gt;&lt;ref-type name="Journal Article"&gt;17&lt;/ref-type&gt;&lt;contributors&gt;&lt;authors&gt;&lt;author&gt;Müller, Josef K&lt;/author&gt;&lt;author&gt;Eggert, Anne-Katrin&lt;/author&gt;&lt;author&gt;Furlkröger, Elke&lt;/author&gt;&lt;/authors&gt;&lt;/contributors&gt;&lt;titles&gt;&lt;title&gt;Clutch size regulation in the burying beetle Necrophorus vespilloides Herbst (Coleoptera: Silphidae)&lt;/title&gt;&lt;secondary-title&gt;Journal of Insect Behavior&lt;/secondary-title&gt;&lt;/titles&gt;&lt;periodical&gt;&lt;full-title&gt;Journal of Insect Behavior&lt;/full-title&gt;&lt;/periodical&gt;&lt;pages&gt; 265–270&lt;/pages&gt;&lt;volume&gt;3&lt;/volume&gt;&lt;dates&gt;&lt;year&gt;1990&lt;/year&gt;&lt;/dates&gt;&lt;urls&gt;&lt;/urls&gt;&lt;/record&gt;&lt;/Cite&gt;&lt;/EndNote&gt;</w:instrText>
      </w:r>
      <w:r w:rsidR="00AA6BF4" w:rsidRPr="00F960E2">
        <w:rPr>
          <w:rFonts w:cs="Arial"/>
          <w:bCs/>
          <w:sz w:val="24"/>
          <w:szCs w:val="24"/>
        </w:rPr>
        <w:fldChar w:fldCharType="separate"/>
      </w:r>
      <w:r w:rsidR="00AA6BF4" w:rsidRPr="00F960E2">
        <w:rPr>
          <w:rFonts w:cs="Arial"/>
          <w:bCs/>
          <w:noProof/>
          <w:sz w:val="24"/>
          <w:szCs w:val="24"/>
        </w:rPr>
        <w:t>(Müller et al. 1990)</w:t>
      </w:r>
      <w:r w:rsidR="00AA6BF4" w:rsidRPr="00F960E2">
        <w:rPr>
          <w:rFonts w:cs="Arial"/>
          <w:bCs/>
          <w:sz w:val="24"/>
          <w:szCs w:val="24"/>
        </w:rPr>
        <w:fldChar w:fldCharType="end"/>
      </w:r>
      <w:r w:rsidR="007E5486">
        <w:rPr>
          <w:rFonts w:cs="Arial"/>
          <w:bCs/>
          <w:sz w:val="24"/>
          <w:szCs w:val="24"/>
        </w:rPr>
        <w:t>, and p</w:t>
      </w:r>
      <w:r w:rsidR="00AA6BF4" w:rsidRPr="00F960E2">
        <w:rPr>
          <w:rFonts w:cs="Arial"/>
          <w:bCs/>
          <w:sz w:val="24"/>
          <w:szCs w:val="24"/>
        </w:rPr>
        <w:t>arents regulate the brood size via filial cannibalism</w:t>
      </w:r>
      <w:r w:rsidR="003B4C79">
        <w:rPr>
          <w:rFonts w:cs="Arial"/>
          <w:bCs/>
          <w:sz w:val="24"/>
          <w:szCs w:val="24"/>
        </w:rPr>
        <w:t xml:space="preserve"> when carcass resource is limited</w:t>
      </w:r>
      <w:r w:rsidR="00AA6BF4" w:rsidRPr="00F960E2">
        <w:rPr>
          <w:rFonts w:cs="Arial"/>
          <w:bCs/>
          <w:sz w:val="24"/>
          <w:szCs w:val="24"/>
        </w:rPr>
        <w:t xml:space="preserve"> </w:t>
      </w:r>
      <w:r w:rsidR="00AA6BF4" w:rsidRPr="00F960E2">
        <w:rPr>
          <w:rFonts w:cs="Arial"/>
          <w:bCs/>
          <w:sz w:val="24"/>
          <w:szCs w:val="24"/>
        </w:rPr>
        <w:fldChar w:fldCharType="begin"/>
      </w:r>
      <w:r w:rsidR="00AA6BF4" w:rsidRPr="00F960E2">
        <w:rPr>
          <w:rFonts w:cs="Arial"/>
          <w:bCs/>
          <w:sz w:val="24"/>
          <w:szCs w:val="24"/>
        </w:rPr>
        <w:instrText xml:space="preserve"> ADDIN EN.CITE &lt;EndNote&gt;&lt;Cite&gt;&lt;Author&gt;Bartlett&lt;/Author&gt;&lt;Year&gt;1987&lt;/Year&gt;&lt;RecNum&gt;12&lt;/RecNum&gt;&lt;DisplayText&gt;(Bartlett 1987)&lt;/DisplayText&gt;&lt;record&gt;&lt;rec-number&gt;12&lt;/rec-number&gt;&lt;foreign-keys&gt;&lt;key app="EN" db-id="z9xx2w0pverrspedt95pdps0rswpfe0ave99" timestamp="1714615729"&gt;12&lt;/key&gt;&lt;/foreign-keys&gt;&lt;ref-type name="Journal Article"&gt;17&lt;/ref-type&gt;&lt;contributors&gt;&lt;authors&gt;&lt;author&gt;Bartlett, J&lt;/author&gt;&lt;/authors&gt;&lt;/contributors&gt;&lt;titles&gt;&lt;title&gt;Filial cannibalism in burying beetles&lt;/title&gt;&lt;secondary-title&gt;Behavioral Ecology and Sociobiology&lt;/secondary-title&gt;&lt;/titles&gt;&lt;periodical&gt;&lt;full-title&gt;Behavioral Ecology and Sociobiology&lt;/full-title&gt;&lt;/periodical&gt;&lt;pages&gt;179-183&lt;/pages&gt;&lt;volume&gt;21&lt;/volume&gt;&lt;dates&gt;&lt;year&gt;1987&lt;/year&gt;&lt;/dates&gt;&lt;isbn&gt;0340-5443&lt;/isbn&gt;&lt;urls&gt;&lt;/urls&gt;&lt;/record&gt;&lt;/Cite&gt;&lt;/EndNote&gt;</w:instrText>
      </w:r>
      <w:r w:rsidR="00AA6BF4" w:rsidRPr="00F960E2">
        <w:rPr>
          <w:rFonts w:cs="Arial"/>
          <w:bCs/>
          <w:sz w:val="24"/>
          <w:szCs w:val="24"/>
        </w:rPr>
        <w:fldChar w:fldCharType="separate"/>
      </w:r>
      <w:r w:rsidR="00AA6BF4" w:rsidRPr="00F960E2">
        <w:rPr>
          <w:rFonts w:cs="Arial"/>
          <w:bCs/>
          <w:noProof/>
          <w:sz w:val="24"/>
          <w:szCs w:val="24"/>
        </w:rPr>
        <w:t>(Bartlett 1987)</w:t>
      </w:r>
      <w:r w:rsidR="00AA6BF4" w:rsidRPr="00F960E2">
        <w:rPr>
          <w:rFonts w:cs="Arial"/>
          <w:bCs/>
          <w:sz w:val="24"/>
          <w:szCs w:val="24"/>
        </w:rPr>
        <w:fldChar w:fldCharType="end"/>
      </w:r>
      <w:r w:rsidR="00AA6BF4" w:rsidRPr="00F960E2">
        <w:rPr>
          <w:rFonts w:cs="Arial"/>
          <w:bCs/>
          <w:sz w:val="24"/>
          <w:szCs w:val="24"/>
        </w:rPr>
        <w:t>.</w:t>
      </w:r>
      <w:r w:rsidR="007E5486">
        <w:rPr>
          <w:rFonts w:cs="Arial"/>
          <w:bCs/>
          <w:sz w:val="24"/>
          <w:szCs w:val="24"/>
        </w:rPr>
        <w:t xml:space="preserve"> </w:t>
      </w:r>
      <w:r w:rsidR="00D35204">
        <w:rPr>
          <w:rFonts w:cs="Arial"/>
          <w:bCs/>
          <w:sz w:val="24"/>
          <w:szCs w:val="24"/>
        </w:rPr>
        <w:t>However, d</w:t>
      </w:r>
      <w:r w:rsidR="007E5486">
        <w:rPr>
          <w:rFonts w:cs="Arial"/>
          <w:bCs/>
          <w:sz w:val="24"/>
          <w:szCs w:val="24"/>
        </w:rPr>
        <w:t>espite the resource benefits, l</w:t>
      </w:r>
      <w:r w:rsidR="00CA5234" w:rsidRPr="00F960E2">
        <w:rPr>
          <w:rFonts w:cs="Arial"/>
          <w:bCs/>
          <w:sz w:val="24"/>
          <w:szCs w:val="24"/>
        </w:rPr>
        <w:t xml:space="preserve">arge carcasses </w:t>
      </w:r>
      <w:r w:rsidR="00EE522D">
        <w:rPr>
          <w:rFonts w:cs="Arial"/>
          <w:bCs/>
          <w:sz w:val="24"/>
          <w:szCs w:val="24"/>
        </w:rPr>
        <w:t>can</w:t>
      </w:r>
      <w:r w:rsidR="00CA5234" w:rsidRPr="00F960E2">
        <w:rPr>
          <w:rFonts w:cs="Arial"/>
          <w:bCs/>
          <w:sz w:val="24"/>
          <w:szCs w:val="24"/>
        </w:rPr>
        <w:t xml:space="preserve"> be more difficult to utilize</w:t>
      </w:r>
      <w:r w:rsidR="00423B72" w:rsidRPr="00F960E2">
        <w:rPr>
          <w:rFonts w:cs="Arial"/>
          <w:bCs/>
          <w:sz w:val="24"/>
          <w:szCs w:val="24"/>
        </w:rPr>
        <w:t xml:space="preserve"> </w:t>
      </w:r>
      <w:r w:rsidR="00423B72" w:rsidRPr="00F960E2">
        <w:rPr>
          <w:rFonts w:cs="Arial"/>
          <w:bCs/>
          <w:sz w:val="24"/>
          <w:szCs w:val="24"/>
        </w:rPr>
        <w:fldChar w:fldCharType="begin"/>
      </w:r>
      <w:r w:rsidR="00423B72" w:rsidRPr="00F960E2">
        <w:rPr>
          <w:rFonts w:cs="Arial"/>
          <w:bCs/>
          <w:sz w:val="24"/>
          <w:szCs w:val="24"/>
        </w:rPr>
        <w:instrText xml:space="preserve"> ADDIN EN.CITE &lt;EndNote&gt;&lt;Cite&gt;&lt;Author&gt;Trumbo&lt;/Author&gt;&lt;Year&gt;1992&lt;/Year&gt;&lt;RecNum&gt;10&lt;/RecNum&gt;&lt;DisplayText&gt;(Trumbo 1992)&lt;/DisplayText&gt;&lt;record&gt;&lt;rec-number&gt;10&lt;/rec-number&gt;&lt;foreign-keys&gt;&lt;key app="EN" db-id="z9xx2w0pverrspedt95pdps0rswpfe0ave99" timestamp="1714613992"&gt;10&lt;/key&gt;&lt;/foreign-keys&gt;&lt;ref-type name="Journal Article"&gt;17&lt;/ref-type&gt;&lt;contributors&gt;&lt;authors&gt;&lt;author&gt;Trumbo, Stephen T&lt;/author&gt;&lt;/authors&gt;&lt;/contributors&gt;&lt;titles&gt;&lt;title&gt;Monogamy to communal breeding: exploitation of a broad resource base by burying beetles (Nicrophorus)&lt;/title&gt;&lt;secondary-title&gt;Ecological entomology&lt;/secondary-title&gt;&lt;/titles&gt;&lt;periodical&gt;&lt;full-title&gt;Ecological Entomology&lt;/full-title&gt;&lt;/periodical&gt;&lt;pages&gt;289-298&lt;/pages&gt;&lt;volume&gt;17&lt;/volume&gt;&lt;number&gt;3&lt;/number&gt;&lt;dates&gt;&lt;year&gt;1992&lt;/year&gt;&lt;/dates&gt;&lt;urls&gt;&lt;/urls&gt;&lt;/record&gt;&lt;/Cite&gt;&lt;/EndNote&gt;</w:instrText>
      </w:r>
      <w:r w:rsidR="00423B72" w:rsidRPr="00F960E2">
        <w:rPr>
          <w:rFonts w:cs="Arial"/>
          <w:bCs/>
          <w:sz w:val="24"/>
          <w:szCs w:val="24"/>
        </w:rPr>
        <w:fldChar w:fldCharType="separate"/>
      </w:r>
      <w:r w:rsidR="00423B72" w:rsidRPr="00F960E2">
        <w:rPr>
          <w:rFonts w:cs="Arial"/>
          <w:bCs/>
          <w:noProof/>
          <w:sz w:val="24"/>
          <w:szCs w:val="24"/>
        </w:rPr>
        <w:t>(Trumbo 1992)</w:t>
      </w:r>
      <w:r w:rsidR="00423B72" w:rsidRPr="00F960E2">
        <w:rPr>
          <w:rFonts w:cs="Arial"/>
          <w:bCs/>
          <w:sz w:val="24"/>
          <w:szCs w:val="24"/>
        </w:rPr>
        <w:fldChar w:fldCharType="end"/>
      </w:r>
      <w:r w:rsidR="00CA5234" w:rsidRPr="00F960E2">
        <w:rPr>
          <w:rFonts w:cs="Arial"/>
          <w:bCs/>
          <w:sz w:val="24"/>
          <w:szCs w:val="24"/>
        </w:rPr>
        <w:t>, and the</w:t>
      </w:r>
      <w:r w:rsidR="00E360F0" w:rsidRPr="00F960E2">
        <w:rPr>
          <w:rFonts w:cs="Arial"/>
          <w:bCs/>
          <w:sz w:val="24"/>
          <w:szCs w:val="24"/>
        </w:rPr>
        <w:t xml:space="preserve"> energetic costs of </w:t>
      </w:r>
      <w:r w:rsidR="00423B72" w:rsidRPr="00F960E2">
        <w:rPr>
          <w:rFonts w:cs="Arial"/>
          <w:bCs/>
          <w:sz w:val="24"/>
          <w:szCs w:val="24"/>
        </w:rPr>
        <w:t>processing</w:t>
      </w:r>
      <w:r w:rsidR="00E360F0" w:rsidRPr="00F960E2">
        <w:rPr>
          <w:rFonts w:cs="Arial"/>
          <w:bCs/>
          <w:sz w:val="24"/>
          <w:szCs w:val="24"/>
        </w:rPr>
        <w:t xml:space="preserve"> carcass tissue</w:t>
      </w:r>
      <w:r w:rsidR="00F66A88">
        <w:rPr>
          <w:rFonts w:cs="Arial"/>
          <w:bCs/>
          <w:sz w:val="24"/>
          <w:szCs w:val="24"/>
        </w:rPr>
        <w:t xml:space="preserve"> also</w:t>
      </w:r>
      <w:r w:rsidR="00E360F0" w:rsidRPr="00F960E2">
        <w:rPr>
          <w:rFonts w:cs="Arial"/>
          <w:bCs/>
          <w:sz w:val="24"/>
          <w:szCs w:val="24"/>
        </w:rPr>
        <w:t xml:space="preserve"> </w:t>
      </w:r>
      <w:r w:rsidR="00CA5234" w:rsidRPr="00F960E2">
        <w:rPr>
          <w:rFonts w:cs="Arial"/>
          <w:bCs/>
          <w:sz w:val="24"/>
          <w:szCs w:val="24"/>
        </w:rPr>
        <w:t xml:space="preserve">increase with carcass size. </w:t>
      </w:r>
      <w:r w:rsidR="003A783F">
        <w:rPr>
          <w:rFonts w:cs="Arial"/>
          <w:bCs/>
          <w:sz w:val="24"/>
          <w:szCs w:val="24"/>
        </w:rPr>
        <w:t>Such</w:t>
      </w:r>
      <w:r w:rsidR="00E73CC5">
        <w:rPr>
          <w:rFonts w:cs="Arial"/>
          <w:bCs/>
          <w:sz w:val="24"/>
          <w:szCs w:val="24"/>
        </w:rPr>
        <w:t xml:space="preserve"> cost-benefit trade-off</w:t>
      </w:r>
      <w:r w:rsidR="003A783F">
        <w:rPr>
          <w:rFonts w:cs="Arial"/>
          <w:bCs/>
          <w:sz w:val="24"/>
          <w:szCs w:val="24"/>
        </w:rPr>
        <w:t>s</w:t>
      </w:r>
      <w:r w:rsidR="00E73CC5">
        <w:rPr>
          <w:rFonts w:cs="Arial"/>
          <w:bCs/>
          <w:sz w:val="24"/>
          <w:szCs w:val="24"/>
        </w:rPr>
        <w:t xml:space="preserve"> suggest that</w:t>
      </w:r>
      <w:r w:rsidR="003A783F">
        <w:rPr>
          <w:rFonts w:cs="Arial"/>
          <w:bCs/>
          <w:sz w:val="24"/>
          <w:szCs w:val="24"/>
        </w:rPr>
        <w:t xml:space="preserve"> reproductive performance might not necessarily be greater on larger carcasses</w:t>
      </w:r>
      <w:r w:rsidR="00E73CC5">
        <w:rPr>
          <w:rFonts w:cs="Arial"/>
          <w:bCs/>
          <w:sz w:val="24"/>
          <w:szCs w:val="24"/>
        </w:rPr>
        <w:t xml:space="preserve">, yet no study has empirically examined </w:t>
      </w:r>
      <w:r w:rsidR="003A783F">
        <w:rPr>
          <w:rFonts w:cs="Arial"/>
          <w:bCs/>
          <w:sz w:val="24"/>
          <w:szCs w:val="24"/>
        </w:rPr>
        <w:t xml:space="preserve">whether there is an </w:t>
      </w:r>
      <w:r w:rsidR="003A783F" w:rsidRPr="00F960E2">
        <w:rPr>
          <w:rFonts w:cs="Arial"/>
          <w:bCs/>
          <w:sz w:val="24"/>
          <w:szCs w:val="24"/>
        </w:rPr>
        <w:t>optimal carcass size for breedin</w:t>
      </w:r>
      <w:r w:rsidR="003A783F">
        <w:rPr>
          <w:rFonts w:cs="Arial"/>
          <w:bCs/>
          <w:sz w:val="24"/>
          <w:szCs w:val="24"/>
        </w:rPr>
        <w:t>g</w:t>
      </w:r>
      <w:r w:rsidR="00223238" w:rsidRPr="00F960E2">
        <w:rPr>
          <w:rFonts w:cs="Arial"/>
          <w:bCs/>
          <w:sz w:val="24"/>
          <w:szCs w:val="24"/>
        </w:rPr>
        <w:t>.</w:t>
      </w:r>
    </w:p>
    <w:p w14:paraId="55F0974D" w14:textId="1CCCFD05" w:rsidR="00953076" w:rsidRPr="00EB0278" w:rsidRDefault="00EC7B74" w:rsidP="00953076">
      <w:pPr>
        <w:spacing w:line="480" w:lineRule="auto"/>
        <w:rPr>
          <w:rFonts w:cs="Arial"/>
          <w:bCs/>
          <w:sz w:val="24"/>
          <w:szCs w:val="24"/>
        </w:rPr>
      </w:pPr>
      <w:r>
        <w:rPr>
          <w:rFonts w:cs="Arial"/>
          <w:bCs/>
          <w:color w:val="FF0000"/>
          <w:sz w:val="24"/>
          <w:szCs w:val="24"/>
        </w:rPr>
        <w:lastRenderedPageBreak/>
        <w:tab/>
      </w:r>
      <w:r w:rsidRPr="006F06DF">
        <w:rPr>
          <w:rFonts w:cs="Arial"/>
          <w:bCs/>
          <w:sz w:val="24"/>
          <w:szCs w:val="24"/>
        </w:rPr>
        <w:t xml:space="preserve">Besides carcass size, </w:t>
      </w:r>
      <w:r w:rsidR="00D2027E" w:rsidRPr="006F06DF">
        <w:rPr>
          <w:rFonts w:cs="Arial"/>
          <w:bCs/>
          <w:sz w:val="24"/>
          <w:szCs w:val="24"/>
        </w:rPr>
        <w:t xml:space="preserve">the source of </w:t>
      </w:r>
      <w:r w:rsidRPr="006F06DF">
        <w:rPr>
          <w:rFonts w:cs="Arial"/>
          <w:bCs/>
          <w:sz w:val="24"/>
          <w:szCs w:val="24"/>
        </w:rPr>
        <w:t>c</w:t>
      </w:r>
      <w:r w:rsidR="00644562" w:rsidRPr="006F06DF">
        <w:rPr>
          <w:rFonts w:cs="Arial"/>
          <w:bCs/>
          <w:sz w:val="24"/>
          <w:szCs w:val="24"/>
        </w:rPr>
        <w:t>arcass</w:t>
      </w:r>
      <w:r w:rsidR="00D2027E" w:rsidRPr="006F06DF">
        <w:rPr>
          <w:rFonts w:cs="Arial"/>
          <w:bCs/>
          <w:sz w:val="24"/>
          <w:szCs w:val="24"/>
        </w:rPr>
        <w:t xml:space="preserve"> </w:t>
      </w:r>
      <w:r w:rsidR="00644562" w:rsidRPr="006F06DF">
        <w:rPr>
          <w:rFonts w:cs="Arial"/>
          <w:bCs/>
          <w:sz w:val="24"/>
          <w:szCs w:val="24"/>
        </w:rPr>
        <w:t>ca</w:t>
      </w:r>
      <w:r w:rsidR="00D2027E" w:rsidRPr="006F06DF">
        <w:rPr>
          <w:rFonts w:cs="Arial"/>
          <w:bCs/>
          <w:sz w:val="24"/>
          <w:szCs w:val="24"/>
        </w:rPr>
        <w:t>n also influence</w:t>
      </w:r>
      <w:r w:rsidR="00644562" w:rsidRPr="006F06DF">
        <w:rPr>
          <w:rFonts w:cs="Arial"/>
          <w:bCs/>
          <w:sz w:val="24"/>
          <w:szCs w:val="24"/>
        </w:rPr>
        <w:t xml:space="preserve"> </w:t>
      </w:r>
      <w:r w:rsidR="00D2027E" w:rsidRPr="006F06DF">
        <w:rPr>
          <w:rFonts w:cs="Arial"/>
          <w:bCs/>
          <w:sz w:val="24"/>
          <w:szCs w:val="24"/>
        </w:rPr>
        <w:t>the reproduction of</w:t>
      </w:r>
      <w:r w:rsidR="00644562" w:rsidRPr="006F06DF">
        <w:rPr>
          <w:rFonts w:cs="Arial"/>
          <w:bCs/>
          <w:sz w:val="24"/>
          <w:szCs w:val="24"/>
        </w:rPr>
        <w:t xml:space="preserve"> </w:t>
      </w:r>
      <w:r w:rsidR="00D2027E" w:rsidRPr="006F06DF">
        <w:rPr>
          <w:rFonts w:cs="Arial"/>
          <w:bCs/>
          <w:sz w:val="24"/>
          <w:szCs w:val="24"/>
        </w:rPr>
        <w:t>burying beetles</w:t>
      </w:r>
      <w:r w:rsidR="00D739BA" w:rsidRPr="006F06DF">
        <w:rPr>
          <w:rFonts w:cs="Arial"/>
          <w:bCs/>
          <w:sz w:val="24"/>
          <w:szCs w:val="24"/>
        </w:rPr>
        <w:t>.</w:t>
      </w:r>
      <w:r w:rsidRPr="006F06DF">
        <w:rPr>
          <w:rFonts w:cs="Arial"/>
          <w:bCs/>
          <w:sz w:val="24"/>
          <w:szCs w:val="24"/>
        </w:rPr>
        <w:t xml:space="preserve"> </w:t>
      </w:r>
      <w:r w:rsidR="006F06DF">
        <w:rPr>
          <w:rFonts w:cs="Arial"/>
          <w:bCs/>
          <w:sz w:val="24"/>
          <w:szCs w:val="24"/>
        </w:rPr>
        <w:t>C</w:t>
      </w:r>
      <w:r w:rsidR="00C66652" w:rsidRPr="006F06DF">
        <w:rPr>
          <w:rFonts w:cs="Arial"/>
          <w:bCs/>
          <w:sz w:val="24"/>
          <w:szCs w:val="24"/>
        </w:rPr>
        <w:t>arcasses</w:t>
      </w:r>
      <w:r w:rsidRPr="006F06DF">
        <w:rPr>
          <w:rFonts w:cs="Arial"/>
          <w:bCs/>
          <w:sz w:val="24"/>
          <w:szCs w:val="24"/>
        </w:rPr>
        <w:t xml:space="preserve"> in the wild</w:t>
      </w:r>
      <w:r w:rsidR="00C66652" w:rsidRPr="006F06DF">
        <w:rPr>
          <w:rFonts w:cs="Arial"/>
          <w:bCs/>
          <w:sz w:val="24"/>
          <w:szCs w:val="24"/>
        </w:rPr>
        <w:t xml:space="preserve"> </w:t>
      </w:r>
      <w:r w:rsidRPr="006F06DF">
        <w:rPr>
          <w:rFonts w:cs="Arial"/>
          <w:bCs/>
          <w:sz w:val="24"/>
          <w:szCs w:val="24"/>
        </w:rPr>
        <w:t xml:space="preserve">come from animals </w:t>
      </w:r>
      <w:r w:rsidR="006F621B" w:rsidRPr="006F06DF">
        <w:rPr>
          <w:rFonts w:cs="Arial"/>
          <w:bCs/>
          <w:sz w:val="24"/>
          <w:szCs w:val="24"/>
        </w:rPr>
        <w:t xml:space="preserve">feeding on diverse diets </w:t>
      </w:r>
      <w:r w:rsidR="003A1180" w:rsidRPr="006F06DF">
        <w:rPr>
          <w:rFonts w:cs="Arial"/>
          <w:bCs/>
          <w:sz w:val="24"/>
          <w:szCs w:val="24"/>
        </w:rPr>
        <w:t>in various environments</w:t>
      </w:r>
      <w:r w:rsidR="00C66652" w:rsidRPr="006F06DF">
        <w:rPr>
          <w:rFonts w:cs="Arial"/>
          <w:bCs/>
          <w:sz w:val="24"/>
          <w:szCs w:val="24"/>
        </w:rPr>
        <w:t>.</w:t>
      </w:r>
      <w:r w:rsidR="003A3FDE">
        <w:rPr>
          <w:rFonts w:cs="Arial"/>
          <w:bCs/>
          <w:sz w:val="24"/>
          <w:szCs w:val="24"/>
        </w:rPr>
        <w:t xml:space="preserve"> </w:t>
      </w:r>
      <w:r w:rsidR="006F06DF">
        <w:rPr>
          <w:rFonts w:cs="Arial"/>
          <w:bCs/>
          <w:sz w:val="24"/>
          <w:szCs w:val="24"/>
        </w:rPr>
        <w:t>However, m</w:t>
      </w:r>
      <w:r w:rsidR="006F06DF" w:rsidRPr="006F06DF">
        <w:rPr>
          <w:rFonts w:cs="Arial"/>
          <w:bCs/>
          <w:sz w:val="24"/>
          <w:szCs w:val="24"/>
        </w:rPr>
        <w:t xml:space="preserve">ost breeding experiments use laboratory mice and chicks, </w:t>
      </w:r>
      <w:r w:rsidR="00986CD5">
        <w:rPr>
          <w:rFonts w:cs="Arial"/>
          <w:bCs/>
          <w:sz w:val="24"/>
          <w:szCs w:val="24"/>
        </w:rPr>
        <w:t>which</w:t>
      </w:r>
      <w:r w:rsidR="006F06DF" w:rsidRPr="006F06DF">
        <w:rPr>
          <w:rFonts w:cs="Arial"/>
          <w:bCs/>
          <w:sz w:val="24"/>
          <w:szCs w:val="24"/>
        </w:rPr>
        <w:t xml:space="preserve"> are</w:t>
      </w:r>
      <w:r w:rsidR="00986CD5">
        <w:rPr>
          <w:rFonts w:cs="Arial"/>
          <w:bCs/>
          <w:sz w:val="24"/>
          <w:szCs w:val="24"/>
        </w:rPr>
        <w:t xml:space="preserve"> usually</w:t>
      </w:r>
      <w:r w:rsidR="006F06DF" w:rsidRPr="006F06DF">
        <w:rPr>
          <w:rFonts w:cs="Arial"/>
          <w:bCs/>
          <w:sz w:val="24"/>
          <w:szCs w:val="24"/>
        </w:rPr>
        <w:t xml:space="preserve"> </w:t>
      </w:r>
      <w:r w:rsidR="006F621B" w:rsidRPr="006F06DF">
        <w:rPr>
          <w:rFonts w:cs="Arial"/>
          <w:bCs/>
          <w:sz w:val="24"/>
          <w:szCs w:val="24"/>
        </w:rPr>
        <w:t xml:space="preserve">fed fixed diets </w:t>
      </w:r>
      <w:r w:rsidR="006F621B">
        <w:rPr>
          <w:rFonts w:cs="Arial"/>
          <w:bCs/>
          <w:sz w:val="24"/>
          <w:szCs w:val="24"/>
        </w:rPr>
        <w:t xml:space="preserve">and </w:t>
      </w:r>
      <w:r w:rsidR="006F06DF" w:rsidRPr="006F06DF">
        <w:rPr>
          <w:rFonts w:cs="Arial"/>
          <w:bCs/>
          <w:sz w:val="24"/>
          <w:szCs w:val="24"/>
        </w:rPr>
        <w:t>reared in a controlled environment</w:t>
      </w:r>
      <w:r w:rsidR="003A3FDE">
        <w:rPr>
          <w:rFonts w:cs="Arial"/>
          <w:bCs/>
          <w:sz w:val="24"/>
          <w:szCs w:val="24"/>
        </w:rPr>
        <w:t xml:space="preserve">. </w:t>
      </w:r>
      <w:r w:rsidR="003A3FDE" w:rsidRPr="006F06DF">
        <w:rPr>
          <w:rFonts w:cs="Arial"/>
          <w:bCs/>
          <w:sz w:val="24"/>
          <w:szCs w:val="24"/>
        </w:rPr>
        <w:t>Consequently,</w:t>
      </w:r>
      <w:r w:rsidR="003A3FDE">
        <w:rPr>
          <w:rFonts w:cs="Arial"/>
          <w:bCs/>
          <w:sz w:val="24"/>
          <w:szCs w:val="24"/>
        </w:rPr>
        <w:t xml:space="preserve"> </w:t>
      </w:r>
      <w:r w:rsidR="00130EA0" w:rsidRPr="006F06DF">
        <w:rPr>
          <w:rFonts w:cs="Arial"/>
          <w:bCs/>
          <w:sz w:val="24"/>
          <w:szCs w:val="24"/>
        </w:rPr>
        <w:t xml:space="preserve">lab and wild carcasses may have considerably different body compositions as well as skin and gut microbiomes </w:t>
      </w:r>
      <w:r w:rsidR="00130EA0" w:rsidRPr="006F06DF">
        <w:rPr>
          <w:rFonts w:cs="Arial"/>
          <w:bCs/>
          <w:sz w:val="24"/>
          <w:szCs w:val="24"/>
        </w:rPr>
        <w:fldChar w:fldCharType="begin"/>
      </w:r>
      <w:r w:rsidR="00130EA0" w:rsidRPr="006F06DF">
        <w:rPr>
          <w:rFonts w:cs="Arial"/>
          <w:bCs/>
          <w:sz w:val="24"/>
          <w:szCs w:val="24"/>
        </w:rPr>
        <w:instrText xml:space="preserve"> ADDIN EN.CITE &lt;EndNote&gt;&lt;Cite&gt;&lt;Author&gt;Weldon&lt;/Author&gt;&lt;Year&gt;2015&lt;/Year&gt;&lt;RecNum&gt;32&lt;/RecNum&gt;&lt;DisplayText&gt;(Weldon et al. 2015)&lt;/DisplayText&gt;&lt;record&gt;&lt;rec-number&gt;32&lt;/rec-number&gt;&lt;foreign-keys&gt;&lt;key app="EN" db-id="z9xx2w0pverrspedt95pdps0rswpfe0ave99" timestamp="1715359984"&gt;32&lt;/key&gt;&lt;/foreign-keys&gt;&lt;ref-type name="Journal Article"&gt;17&lt;/ref-type&gt;&lt;contributors&gt;&lt;authors&gt;&lt;author&gt;Weldon, Laura&lt;/author&gt;&lt;author&gt;Abolins, Stephen&lt;/author&gt;&lt;author&gt;Lenzi, Luca&lt;/author&gt;&lt;author&gt;Bourne, Christian&lt;/author&gt;&lt;author&gt;Riley, Eleanor M&lt;/author&gt;&lt;author&gt;Viney, Mark&lt;/author&gt;&lt;/authors&gt;&lt;/contributors&gt;&lt;titles&gt;&lt;title&gt;The gut microbiota of wild mice&lt;/title&gt;&lt;secondary-title&gt;PLoS One&lt;/secondary-title&gt;&lt;/titles&gt;&lt;periodical&gt;&lt;full-title&gt;PLoS One&lt;/full-title&gt;&lt;/periodical&gt;&lt;pages&gt;e0134643&lt;/pages&gt;&lt;volume&gt;10&lt;/volume&gt;&lt;number&gt;8&lt;/number&gt;&lt;dates&gt;&lt;year&gt;2015&lt;/year&gt;&lt;/dates&gt;&lt;isbn&gt;1932-6203&lt;/isbn&gt;&lt;urls&gt;&lt;/urls&gt;&lt;/record&gt;&lt;/Cite&gt;&lt;/EndNote&gt;</w:instrText>
      </w:r>
      <w:r w:rsidR="00130EA0" w:rsidRPr="006F06DF">
        <w:rPr>
          <w:rFonts w:cs="Arial"/>
          <w:bCs/>
          <w:sz w:val="24"/>
          <w:szCs w:val="24"/>
        </w:rPr>
        <w:fldChar w:fldCharType="separate"/>
      </w:r>
      <w:r w:rsidR="00130EA0" w:rsidRPr="006F06DF">
        <w:rPr>
          <w:rFonts w:cs="Arial"/>
          <w:bCs/>
          <w:noProof/>
          <w:sz w:val="24"/>
          <w:szCs w:val="24"/>
        </w:rPr>
        <w:t>(Weldon et al. 2015)</w:t>
      </w:r>
      <w:r w:rsidR="00130EA0" w:rsidRPr="006F06DF">
        <w:rPr>
          <w:rFonts w:cs="Arial"/>
          <w:bCs/>
          <w:sz w:val="24"/>
          <w:szCs w:val="24"/>
        </w:rPr>
        <w:fldChar w:fldCharType="end"/>
      </w:r>
      <w:r w:rsidR="00130EA0" w:rsidRPr="006F06DF">
        <w:rPr>
          <w:rFonts w:cs="Arial"/>
          <w:bCs/>
          <w:sz w:val="24"/>
          <w:szCs w:val="24"/>
        </w:rPr>
        <w:t>,</w:t>
      </w:r>
      <w:r w:rsidR="003A3FDE">
        <w:rPr>
          <w:rFonts w:cs="Arial"/>
          <w:bCs/>
          <w:sz w:val="24"/>
          <w:szCs w:val="24"/>
        </w:rPr>
        <w:t xml:space="preserve"> </w:t>
      </w:r>
      <w:r w:rsidR="00986CD5">
        <w:rPr>
          <w:rFonts w:cs="Arial"/>
          <w:bCs/>
          <w:sz w:val="24"/>
          <w:szCs w:val="24"/>
        </w:rPr>
        <w:t>and these differences can</w:t>
      </w:r>
      <w:r w:rsidR="003A3FDE" w:rsidRPr="006F06DF">
        <w:rPr>
          <w:rFonts w:cs="Arial"/>
          <w:bCs/>
          <w:sz w:val="24"/>
          <w:szCs w:val="24"/>
        </w:rPr>
        <w:t xml:space="preserve"> </w:t>
      </w:r>
      <w:r w:rsidR="00986CD5">
        <w:rPr>
          <w:rFonts w:cs="Arial"/>
          <w:bCs/>
          <w:sz w:val="24"/>
          <w:szCs w:val="24"/>
        </w:rPr>
        <w:t>alter</w:t>
      </w:r>
      <w:r w:rsidR="003A3FDE" w:rsidRPr="006F06DF">
        <w:rPr>
          <w:rFonts w:cs="Arial"/>
          <w:bCs/>
          <w:sz w:val="24"/>
          <w:szCs w:val="24"/>
        </w:rPr>
        <w:t xml:space="preserve"> larval survival and growth </w:t>
      </w:r>
      <w:r w:rsidR="003A3FDE" w:rsidRPr="003A3FDE">
        <w:rPr>
          <w:rFonts w:cs="Arial"/>
          <w:bCs/>
          <w:sz w:val="24"/>
          <w:szCs w:val="24"/>
        </w:rPr>
        <w:fldChar w:fldCharType="begin"/>
      </w:r>
      <w:r w:rsidR="00986CD5">
        <w:rPr>
          <w:rFonts w:cs="Arial"/>
          <w:bCs/>
          <w:sz w:val="24"/>
          <w:szCs w:val="24"/>
        </w:rPr>
        <w:instrText xml:space="preserve"> ADDIN EN.CITE &lt;EndNote&gt;&lt;Cite&gt;&lt;Author&gt;Rozen&lt;/Author&gt;&lt;Year&gt;2008&lt;/Year&gt;&lt;RecNum&gt;16&lt;/RecNum&gt;&lt;DisplayText&gt;(Rozen et al. 2008, Shukla et al. 2018)&lt;/DisplayText&gt;&lt;record&gt;&lt;rec-number&gt;16&lt;/rec-number&gt;&lt;foreign-keys&gt;&lt;key app="EN" db-id="z9xx2w0pverrspedt95pdps0rswpfe0ave99" timestamp="1714751162"&gt;16&lt;/key&gt;&lt;/foreign-keys&gt;&lt;ref-type name="Journal Article"&gt;17&lt;/ref-type&gt;&lt;contributors&gt;&lt;authors&gt;&lt;author&gt;Rozen, DE&lt;/author&gt;&lt;author&gt;Engelmoer, DJP&lt;/author&gt;&lt;author&gt;Smiseth, Per T&lt;/author&gt;&lt;/authors&gt;&lt;/contributors&gt;&lt;titles&gt;&lt;title&gt;Antimicrobial strategies in burying beetles breeding on carrion&lt;/title&gt;&lt;secondary-title&gt;Proceedings of the National Academy of Sciences&lt;/secondary-title&gt;&lt;/titles&gt;&lt;periodical&gt;&lt;full-title&gt;Proceedings of the National Academy of Sciences&lt;/full-title&gt;&lt;/periodical&gt;&lt;pages&gt;17890-17895&lt;/pages&gt;&lt;volume&gt;105&lt;/volume&gt;&lt;number&gt;46&lt;/number&gt;&lt;dates&gt;&lt;year&gt;2008&lt;/year&gt;&lt;/dates&gt;&lt;isbn&gt;0027-8424&lt;/isbn&gt;&lt;urls&gt;&lt;/urls&gt;&lt;/record&gt;&lt;/Cite&gt;&lt;Cite&gt;&lt;Author&gt;Shukla&lt;/Author&gt;&lt;Year&gt;2018&lt;/Year&gt;&lt;RecNum&gt;33&lt;/RecNum&gt;&lt;record&gt;&lt;rec-number&gt;33&lt;/rec-number&gt;&lt;foreign-keys&gt;&lt;key app="EN" db-id="z9xx2w0pverrspedt95pdps0rswpfe0ave99" timestamp="1715360593"&gt;33&lt;/key&gt;&lt;/foreign-keys&gt;&lt;ref-type name="Journal Article"&gt;17&lt;/ref-type&gt;&lt;contributors&gt;&lt;authors&gt;&lt;author&gt;Shukla, Shantanu P&lt;/author&gt;&lt;author&gt;Plata, Camila&lt;/author&gt;&lt;author&gt;Reichelt, Michael&lt;/author&gt;&lt;author&gt;Steiger, Sandra&lt;/author&gt;&lt;author&gt;Heckel, David G&lt;/author&gt;&lt;author&gt;Kaltenpoth, Martin&lt;/author&gt;&lt;author&gt;Vilcinskas, Andreas&lt;/author&gt;&lt;author&gt;Vogel, Heiko&lt;/author&gt;&lt;/authors&gt;&lt;/contributors&gt;&lt;titles&gt;&lt;title&gt;Microbiome-assisted carrion preservation aids larval development in a burying beetle&lt;/title&gt;&lt;secondary-title&gt;Proceedings of the National Academy of Sciences&lt;/secondary-title&gt;&lt;/titles&gt;&lt;periodical&gt;&lt;full-title&gt;Proceedings of the National Academy of Sciences&lt;/full-title&gt;&lt;/periodical&gt;&lt;pages&gt;11274-11279&lt;/pages&gt;&lt;volume&gt;115&lt;/volume&gt;&lt;number&gt;44&lt;/number&gt;&lt;dates&gt;&lt;year&gt;2018&lt;/year&gt;&lt;/dates&gt;&lt;isbn&gt;0027-8424&lt;/isbn&gt;&lt;urls&gt;&lt;/urls&gt;&lt;/record&gt;&lt;/Cite&gt;&lt;/EndNote&gt;</w:instrText>
      </w:r>
      <w:r w:rsidR="003A3FDE" w:rsidRPr="003A3FDE">
        <w:rPr>
          <w:rFonts w:cs="Arial"/>
          <w:bCs/>
          <w:sz w:val="24"/>
          <w:szCs w:val="24"/>
        </w:rPr>
        <w:fldChar w:fldCharType="separate"/>
      </w:r>
      <w:r w:rsidR="00986CD5">
        <w:rPr>
          <w:rFonts w:cs="Arial"/>
          <w:bCs/>
          <w:noProof/>
          <w:sz w:val="24"/>
          <w:szCs w:val="24"/>
        </w:rPr>
        <w:t>(Rozen et al. 2008, Shukla et al. 2018)</w:t>
      </w:r>
      <w:r w:rsidR="003A3FDE" w:rsidRPr="003A3FDE">
        <w:rPr>
          <w:rFonts w:cs="Arial"/>
          <w:bCs/>
          <w:sz w:val="24"/>
          <w:szCs w:val="24"/>
        </w:rPr>
        <w:fldChar w:fldCharType="end"/>
      </w:r>
      <w:r w:rsidR="003A3FDE" w:rsidRPr="003A3FDE">
        <w:rPr>
          <w:rFonts w:cs="Arial"/>
          <w:bCs/>
          <w:sz w:val="24"/>
          <w:szCs w:val="24"/>
        </w:rPr>
        <w:t xml:space="preserve">. </w:t>
      </w:r>
      <w:r w:rsidR="00C37764">
        <w:rPr>
          <w:rFonts w:cs="Arial"/>
          <w:bCs/>
          <w:sz w:val="24"/>
          <w:szCs w:val="24"/>
        </w:rPr>
        <w:t>Therefore, e</w:t>
      </w:r>
      <w:r w:rsidR="003A3FDE" w:rsidRPr="003A3FDE">
        <w:rPr>
          <w:rFonts w:cs="Arial"/>
          <w:bCs/>
          <w:sz w:val="24"/>
          <w:szCs w:val="24"/>
        </w:rPr>
        <w:t xml:space="preserve">xperiments comparing the </w:t>
      </w:r>
      <w:r w:rsidR="00473C7E" w:rsidRPr="003A3FDE">
        <w:rPr>
          <w:rFonts w:cs="Arial"/>
          <w:bCs/>
          <w:sz w:val="24"/>
          <w:szCs w:val="24"/>
        </w:rPr>
        <w:t xml:space="preserve">breeding </w:t>
      </w:r>
      <w:r w:rsidR="00F32D07" w:rsidRPr="003A3FDE">
        <w:rPr>
          <w:rFonts w:cs="Arial"/>
          <w:bCs/>
          <w:sz w:val="24"/>
          <w:szCs w:val="24"/>
        </w:rPr>
        <w:t>outcomes</w:t>
      </w:r>
      <w:r w:rsidR="00473C7E" w:rsidRPr="003A3FDE">
        <w:rPr>
          <w:rFonts w:cs="Arial"/>
          <w:bCs/>
          <w:sz w:val="24"/>
          <w:szCs w:val="24"/>
        </w:rPr>
        <w:t xml:space="preserve"> of burying beetles on lab </w:t>
      </w:r>
      <w:r w:rsidR="003A3FDE" w:rsidRPr="003A3FDE">
        <w:rPr>
          <w:rFonts w:cs="Arial"/>
          <w:bCs/>
          <w:sz w:val="24"/>
          <w:szCs w:val="24"/>
        </w:rPr>
        <w:t>versus</w:t>
      </w:r>
      <w:r w:rsidR="00473C7E" w:rsidRPr="003A3FDE">
        <w:rPr>
          <w:rFonts w:cs="Arial"/>
          <w:bCs/>
          <w:sz w:val="24"/>
          <w:szCs w:val="24"/>
        </w:rPr>
        <w:t xml:space="preserve"> wild carcasses </w:t>
      </w:r>
      <w:r w:rsidR="003A3FDE" w:rsidRPr="003A3FDE">
        <w:rPr>
          <w:rFonts w:cs="Arial"/>
          <w:bCs/>
          <w:sz w:val="24"/>
          <w:szCs w:val="24"/>
        </w:rPr>
        <w:t>are</w:t>
      </w:r>
      <w:r w:rsidR="004A5A2D" w:rsidRPr="003A3FDE">
        <w:rPr>
          <w:rFonts w:cs="Arial"/>
          <w:bCs/>
          <w:sz w:val="24"/>
          <w:szCs w:val="24"/>
        </w:rPr>
        <w:t xml:space="preserve"> essential for </w:t>
      </w:r>
      <w:r w:rsidR="00473C7E" w:rsidRPr="007C1FF3">
        <w:rPr>
          <w:rFonts w:cs="Arial"/>
          <w:bCs/>
          <w:sz w:val="24"/>
          <w:szCs w:val="24"/>
        </w:rPr>
        <w:t>evaluat</w:t>
      </w:r>
      <w:r w:rsidR="004A5A2D" w:rsidRPr="007C1FF3">
        <w:rPr>
          <w:rFonts w:cs="Arial"/>
          <w:bCs/>
          <w:sz w:val="24"/>
          <w:szCs w:val="24"/>
        </w:rPr>
        <w:t>ing</w:t>
      </w:r>
      <w:r w:rsidR="00473C7E" w:rsidRPr="007C1FF3">
        <w:rPr>
          <w:rFonts w:cs="Arial"/>
          <w:bCs/>
          <w:sz w:val="24"/>
          <w:szCs w:val="24"/>
        </w:rPr>
        <w:t xml:space="preserve"> whether</w:t>
      </w:r>
      <w:r w:rsidR="006F621B" w:rsidRPr="007C1FF3">
        <w:rPr>
          <w:rFonts w:cs="Arial"/>
          <w:bCs/>
          <w:sz w:val="24"/>
          <w:szCs w:val="24"/>
        </w:rPr>
        <w:t xml:space="preserve"> the</w:t>
      </w:r>
      <w:r w:rsidR="00473C7E" w:rsidRPr="007C1FF3">
        <w:rPr>
          <w:rFonts w:cs="Arial"/>
          <w:bCs/>
          <w:sz w:val="24"/>
          <w:szCs w:val="24"/>
        </w:rPr>
        <w:t xml:space="preserve"> results</w:t>
      </w:r>
      <w:r w:rsidR="006F621B" w:rsidRPr="007C1FF3">
        <w:rPr>
          <w:rFonts w:cs="Arial"/>
          <w:bCs/>
          <w:sz w:val="24"/>
          <w:szCs w:val="24"/>
        </w:rPr>
        <w:t xml:space="preserve"> of past studies</w:t>
      </w:r>
      <w:r w:rsidR="00473C7E" w:rsidRPr="007C1FF3">
        <w:rPr>
          <w:rFonts w:cs="Arial"/>
          <w:bCs/>
          <w:sz w:val="24"/>
          <w:szCs w:val="24"/>
        </w:rPr>
        <w:t xml:space="preserve"> are representative of </w:t>
      </w:r>
      <w:r w:rsidR="003A3FDE" w:rsidRPr="007C1FF3">
        <w:rPr>
          <w:rFonts w:cs="Arial"/>
          <w:bCs/>
          <w:sz w:val="24"/>
          <w:szCs w:val="24"/>
        </w:rPr>
        <w:t>natural patterns</w:t>
      </w:r>
      <w:r w:rsidR="00473C7E" w:rsidRPr="007C1FF3">
        <w:rPr>
          <w:rFonts w:cs="Arial"/>
          <w:bCs/>
          <w:sz w:val="24"/>
          <w:szCs w:val="24"/>
        </w:rPr>
        <w:t>.</w:t>
      </w:r>
      <w:r w:rsidR="00384EB3" w:rsidRPr="007C1FF3">
        <w:rPr>
          <w:rFonts w:cs="Arial"/>
          <w:bCs/>
          <w:sz w:val="24"/>
          <w:szCs w:val="24"/>
        </w:rPr>
        <w:t xml:space="preserve"> </w:t>
      </w:r>
      <w:r w:rsidR="00A80AAE" w:rsidRPr="007C1FF3">
        <w:rPr>
          <w:rFonts w:cs="Arial"/>
          <w:bCs/>
          <w:sz w:val="24"/>
          <w:szCs w:val="24"/>
        </w:rPr>
        <w:t>Furthermore</w:t>
      </w:r>
      <w:r w:rsidR="009D5BDB" w:rsidRPr="007C1FF3">
        <w:rPr>
          <w:rFonts w:cs="Arial"/>
          <w:bCs/>
          <w:sz w:val="24"/>
          <w:szCs w:val="24"/>
        </w:rPr>
        <w:t xml:space="preserve">, </w:t>
      </w:r>
      <w:r w:rsidR="00D61A19" w:rsidRPr="007C1FF3">
        <w:rPr>
          <w:rFonts w:cs="Arial"/>
          <w:bCs/>
          <w:sz w:val="24"/>
          <w:szCs w:val="24"/>
        </w:rPr>
        <w:t xml:space="preserve">burying beetles have been documented to breed on carcasses from a variety of taxonomic groups </w:t>
      </w:r>
      <w:r w:rsidR="00D61A19" w:rsidRPr="007C1FF3">
        <w:rPr>
          <w:rFonts w:cs="Arial"/>
          <w:bCs/>
          <w:sz w:val="24"/>
          <w:szCs w:val="24"/>
        </w:rPr>
        <w:fldChar w:fldCharType="begin"/>
      </w:r>
      <w:r w:rsidR="00D61A19" w:rsidRPr="007C1FF3">
        <w:rPr>
          <w:rFonts w:cs="Arial"/>
          <w:bCs/>
          <w:sz w:val="24"/>
          <w:szCs w:val="24"/>
        </w:rPr>
        <w:instrText xml:space="preserve"> ADDIN EN.CITE &lt;EndNote&gt;&lt;Cite&gt;&lt;Author&gt;Hocking&lt;/Author&gt;&lt;Year&gt;2006&lt;/Year&gt;&lt;RecNum&gt;44&lt;/RecNum&gt;&lt;DisplayText&gt;(Scott 1998, Hocking et al. 2006)&lt;/DisplayText&gt;&lt;record&gt;&lt;rec-number&gt;44&lt;/rec-number&gt;&lt;foreign-keys&gt;&lt;key app="EN" db-id="z9xx2w0pverrspedt95pdps0rswpfe0ave99" timestamp="1716169019"&gt;44&lt;/key&gt;&lt;/foreign-keys&gt;&lt;ref-type name="Journal Article"&gt;17&lt;/ref-type&gt;&lt;contributors&gt;&lt;authors&gt;&lt;author&gt;Hocking, MD&lt;/author&gt;&lt;author&gt;Ring, RA&lt;/author&gt;&lt;author&gt;Reimchen, TE&lt;/author&gt;&lt;/authors&gt;&lt;/contributors&gt;&lt;titles&gt;&lt;title&gt;Burying beetle Nicrophorus investigator reproduction on Pacific salmon carcasses&lt;/title&gt;&lt;secondary-title&gt;Ecological entomology&lt;/secondary-title&gt;&lt;/titles&gt;&lt;periodical&gt;&lt;full-title&gt;Ecological Entomology&lt;/full-title&gt;&lt;/periodical&gt;&lt;pages&gt;5-12&lt;/pages&gt;&lt;volume&gt;31&lt;/volume&gt;&lt;number&gt;1&lt;/number&gt;&lt;dates&gt;&lt;year&gt;2006&lt;/year&gt;&lt;/dates&gt;&lt;isbn&gt;0307-6946&lt;/isbn&gt;&lt;urls&gt;&lt;/urls&gt;&lt;/record&gt;&lt;/Cite&gt;&lt;Cite&gt;&lt;Author&gt;Scott&lt;/Author&gt;&lt;Year&gt;1998&lt;/Year&gt;&lt;RecNum&gt;14&lt;/RecNum&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D61A19" w:rsidRPr="007C1FF3">
        <w:rPr>
          <w:rFonts w:cs="Arial"/>
          <w:bCs/>
          <w:sz w:val="24"/>
          <w:szCs w:val="24"/>
        </w:rPr>
        <w:fldChar w:fldCharType="separate"/>
      </w:r>
      <w:r w:rsidR="00D61A19" w:rsidRPr="007C1FF3">
        <w:rPr>
          <w:rFonts w:cs="Arial"/>
          <w:bCs/>
          <w:noProof/>
          <w:sz w:val="24"/>
          <w:szCs w:val="24"/>
        </w:rPr>
        <w:t>(Scott 1998, Hocking et al. 2006)</w:t>
      </w:r>
      <w:r w:rsidR="00D61A19" w:rsidRPr="007C1FF3">
        <w:rPr>
          <w:rFonts w:cs="Arial"/>
          <w:bCs/>
          <w:sz w:val="24"/>
          <w:szCs w:val="24"/>
        </w:rPr>
        <w:fldChar w:fldCharType="end"/>
      </w:r>
      <w:r w:rsidR="00D61A19" w:rsidRPr="007C1FF3">
        <w:rPr>
          <w:rFonts w:cs="Arial"/>
          <w:bCs/>
          <w:sz w:val="24"/>
          <w:szCs w:val="24"/>
        </w:rPr>
        <w:t xml:space="preserve">. Different carcass taxa </w:t>
      </w:r>
      <w:r w:rsidR="00A80AAE" w:rsidRPr="007C1FF3">
        <w:rPr>
          <w:rFonts w:cs="Arial"/>
          <w:bCs/>
          <w:sz w:val="24"/>
          <w:szCs w:val="24"/>
        </w:rPr>
        <w:t>can</w:t>
      </w:r>
      <w:r w:rsidR="00353F58" w:rsidRPr="007C1FF3">
        <w:rPr>
          <w:rFonts w:cs="Arial"/>
          <w:bCs/>
          <w:sz w:val="24"/>
          <w:szCs w:val="24"/>
        </w:rPr>
        <w:t xml:space="preserve"> vary</w:t>
      </w:r>
      <w:r w:rsidR="00A80AAE" w:rsidRPr="007C1FF3">
        <w:rPr>
          <w:rFonts w:cs="Arial"/>
          <w:bCs/>
          <w:sz w:val="24"/>
          <w:szCs w:val="24"/>
        </w:rPr>
        <w:t xml:space="preserve"> </w:t>
      </w:r>
      <w:r w:rsidR="006D7A79" w:rsidRPr="007C1FF3">
        <w:rPr>
          <w:rFonts w:cs="Arial"/>
          <w:bCs/>
          <w:sz w:val="24"/>
          <w:szCs w:val="24"/>
        </w:rPr>
        <w:t xml:space="preserve">in their tissue nutritional </w:t>
      </w:r>
      <w:r w:rsidR="006858A1" w:rsidRPr="007C1FF3">
        <w:rPr>
          <w:rFonts w:cs="Arial"/>
          <w:bCs/>
          <w:sz w:val="24"/>
          <w:szCs w:val="24"/>
        </w:rPr>
        <w:t xml:space="preserve">composition </w:t>
      </w:r>
      <w:r w:rsidR="006858A1" w:rsidRPr="007C1FF3">
        <w:rPr>
          <w:rFonts w:cs="Arial"/>
          <w:bCs/>
          <w:sz w:val="24"/>
          <w:szCs w:val="24"/>
        </w:rPr>
        <w:fldChar w:fldCharType="begin"/>
      </w:r>
      <w:r w:rsidR="006858A1" w:rsidRPr="007C1FF3">
        <w:rPr>
          <w:rFonts w:cs="Arial"/>
          <w:bCs/>
          <w:sz w:val="24"/>
          <w:szCs w:val="24"/>
        </w:rPr>
        <w:instrText xml:space="preserve"> ADDIN EN.CITE &lt;EndNote&gt;&lt;Cite&gt;&lt;Author&gt;May&lt;/Author&gt;&lt;Year&gt;2022&lt;/Year&gt;&lt;RecNum&gt;34&lt;/RecNum&gt;&lt;DisplayText&gt;(May and El</w:instrText>
      </w:r>
      <w:r w:rsidR="006858A1" w:rsidRPr="007C1FF3">
        <w:rPr>
          <w:rFonts w:ascii="Cambria Math" w:hAnsi="Cambria Math" w:cs="Cambria Math"/>
          <w:bCs/>
          <w:sz w:val="24"/>
          <w:szCs w:val="24"/>
        </w:rPr>
        <w:instrText>‐</w:instrText>
      </w:r>
      <w:r w:rsidR="006858A1" w:rsidRPr="007C1FF3">
        <w:rPr>
          <w:rFonts w:cs="Arial"/>
          <w:bCs/>
          <w:sz w:val="24"/>
          <w:szCs w:val="24"/>
        </w:rPr>
        <w:instrText>Sabaawi 2022)&lt;/DisplayText&gt;&lt;record&gt;&lt;rec-number&gt;34&lt;/rec-number&gt;&lt;foreign-keys&gt;&lt;key app="EN" db-id="z9xx2w0pverrspedt95pdps0rswpfe0ave99" timestamp="1715361280"&gt;34&lt;/key&gt;&lt;/foreign-keys&gt;&lt;ref-type name="Journal Article"&gt;17&lt;/ref-type&gt;&lt;contributors&gt;&lt;authors&gt;&lt;author&gt;May, Emily M&lt;/author&gt;&lt;author&gt;El</w:instrText>
      </w:r>
      <w:r w:rsidR="006858A1" w:rsidRPr="007C1FF3">
        <w:rPr>
          <w:rFonts w:ascii="Cambria Math" w:hAnsi="Cambria Math" w:cs="Cambria Math"/>
          <w:bCs/>
          <w:sz w:val="24"/>
          <w:szCs w:val="24"/>
        </w:rPr>
        <w:instrText>‐</w:instrText>
      </w:r>
      <w:r w:rsidR="006858A1" w:rsidRPr="007C1FF3">
        <w:rPr>
          <w:rFonts w:cs="Arial"/>
          <w:bCs/>
          <w:sz w:val="24"/>
          <w:szCs w:val="24"/>
        </w:rPr>
        <w:instrText>Sabaawi, Rana W&lt;/author&gt;&lt;/authors&gt;&lt;/contributors&gt;&lt;titles&gt;&lt;title&gt;Life stage and taxonomy the most important factors determining vertebrate stoichiometry: A meta</w:instrText>
      </w:r>
      <w:r w:rsidR="006858A1" w:rsidRPr="007C1FF3">
        <w:rPr>
          <w:rFonts w:ascii="Cambria Math" w:hAnsi="Cambria Math" w:cs="Cambria Math"/>
          <w:bCs/>
          <w:sz w:val="24"/>
          <w:szCs w:val="24"/>
        </w:rPr>
        <w:instrText>‐</w:instrText>
      </w:r>
      <w:r w:rsidR="006858A1" w:rsidRPr="007C1FF3">
        <w:rPr>
          <w:rFonts w:cs="Arial"/>
          <w:bCs/>
          <w:sz w:val="24"/>
          <w:szCs w:val="24"/>
        </w:rPr>
        <w:instrText>analysis&lt;/title&gt;&lt;secondary-title&gt;Ecology and Evolution&lt;/secondary-title&gt;&lt;/titles&gt;&lt;periodical&gt;&lt;full-title&gt;Ecology and Evolution&lt;/full-title&gt;&lt;/periodical&gt;&lt;pages&gt;e9354&lt;/pages&gt;&lt;volume&gt;12&lt;/volume&gt;&lt;number&gt;10&lt;/number&gt;&lt;dates&gt;&lt;year&gt;2022&lt;/year&gt;&lt;/dates&gt;&lt;isbn&gt;2045-7758&lt;/isbn&gt;&lt;urls&gt;&lt;/urls&gt;&lt;/record&gt;&lt;/Cite&gt;&lt;/EndNote&gt;</w:instrText>
      </w:r>
      <w:r w:rsidR="006858A1" w:rsidRPr="007C1FF3">
        <w:rPr>
          <w:rFonts w:cs="Arial"/>
          <w:bCs/>
          <w:sz w:val="24"/>
          <w:szCs w:val="24"/>
        </w:rPr>
        <w:fldChar w:fldCharType="separate"/>
      </w:r>
      <w:r w:rsidR="006858A1" w:rsidRPr="007C1FF3">
        <w:rPr>
          <w:rFonts w:cs="Arial"/>
          <w:bCs/>
          <w:noProof/>
          <w:sz w:val="24"/>
          <w:szCs w:val="24"/>
        </w:rPr>
        <w:t>(May and El</w:t>
      </w:r>
      <w:r w:rsidR="006858A1" w:rsidRPr="007C1FF3">
        <w:rPr>
          <w:rFonts w:ascii="Cambria Math" w:hAnsi="Cambria Math" w:cs="Cambria Math"/>
          <w:bCs/>
          <w:noProof/>
          <w:sz w:val="24"/>
          <w:szCs w:val="24"/>
        </w:rPr>
        <w:t>‐</w:t>
      </w:r>
      <w:r w:rsidR="006858A1" w:rsidRPr="007C1FF3">
        <w:rPr>
          <w:rFonts w:cs="Arial"/>
          <w:bCs/>
          <w:noProof/>
          <w:sz w:val="24"/>
          <w:szCs w:val="24"/>
        </w:rPr>
        <w:t>Sabaawi 2022)</w:t>
      </w:r>
      <w:r w:rsidR="006858A1" w:rsidRPr="007C1FF3">
        <w:rPr>
          <w:rFonts w:cs="Arial"/>
          <w:bCs/>
          <w:sz w:val="24"/>
          <w:szCs w:val="24"/>
        </w:rPr>
        <w:fldChar w:fldCharType="end"/>
      </w:r>
      <w:r w:rsidR="004148F8" w:rsidRPr="007C1FF3">
        <w:rPr>
          <w:rFonts w:cs="Arial"/>
          <w:bCs/>
          <w:sz w:val="24"/>
          <w:szCs w:val="24"/>
        </w:rPr>
        <w:t xml:space="preserve">, </w:t>
      </w:r>
      <w:r w:rsidR="00D61A19" w:rsidRPr="007C1FF3">
        <w:rPr>
          <w:rFonts w:cs="Arial"/>
          <w:bCs/>
          <w:sz w:val="24"/>
          <w:szCs w:val="24"/>
        </w:rPr>
        <w:t>which may influence</w:t>
      </w:r>
      <w:r w:rsidR="004148F8" w:rsidRPr="007C1FF3">
        <w:rPr>
          <w:rFonts w:cs="Arial"/>
          <w:bCs/>
          <w:sz w:val="24"/>
          <w:szCs w:val="24"/>
        </w:rPr>
        <w:t xml:space="preserve"> larval growth and development </w:t>
      </w:r>
      <w:r w:rsidR="004148F8" w:rsidRPr="007C1FF3">
        <w:rPr>
          <w:rFonts w:cs="Arial"/>
          <w:bCs/>
          <w:sz w:val="24"/>
          <w:szCs w:val="24"/>
        </w:rPr>
        <w:fldChar w:fldCharType="begin"/>
      </w:r>
      <w:r w:rsidR="004148F8" w:rsidRPr="007C1FF3">
        <w:rPr>
          <w:rFonts w:cs="Arial"/>
          <w:bCs/>
          <w:sz w:val="24"/>
          <w:szCs w:val="24"/>
        </w:rPr>
        <w:instrText xml:space="preserve"> ADDIN EN.CITE &lt;EndNote&gt;&lt;Cite&gt;&lt;Author&gt;Scriber&lt;/Author&gt;&lt;Year&gt;1981&lt;/Year&gt;&lt;RecNum&gt;35&lt;/RecNum&gt;&lt;DisplayText&gt;(Scriber and Slansky Jr 1981)&lt;/DisplayText&gt;&lt;record&gt;&lt;rec-number&gt;35&lt;/rec-number&gt;&lt;foreign-keys&gt;&lt;key app="EN" db-id="z9xx2w0pverrspedt95pdps0rswpfe0ave99" timestamp="1715362993"&gt;35&lt;/key&gt;&lt;/foreign-keys&gt;&lt;ref-type name="Journal Article"&gt;17&lt;/ref-type&gt;&lt;contributors&gt;&lt;authors&gt;&lt;author&gt;Scriber, JM&lt;/author&gt;&lt;author&gt;Slansky Jr, F&lt;/author&gt;&lt;/authors&gt;&lt;/contributors&gt;&lt;titles&gt;&lt;title&gt;The nutritional ecology of immature insects&lt;/title&gt;&lt;secondary-title&gt;Annual review of entomology&lt;/secondary-title&gt;&lt;/titles&gt;&lt;periodical&gt;&lt;full-title&gt;Annual review of entomology&lt;/full-title&gt;&lt;/periodical&gt;&lt;pages&gt;183-211&lt;/pages&gt;&lt;volume&gt;26&lt;/volume&gt;&lt;number&gt;1&lt;/number&gt;&lt;dates&gt;&lt;year&gt;1981&lt;/year&gt;&lt;/dates&gt;&lt;isbn&gt;0066-4170&lt;/isbn&gt;&lt;urls&gt;&lt;/urls&gt;&lt;/record&gt;&lt;/Cite&gt;&lt;/EndNote&gt;</w:instrText>
      </w:r>
      <w:r w:rsidR="004148F8" w:rsidRPr="007C1FF3">
        <w:rPr>
          <w:rFonts w:cs="Arial"/>
          <w:bCs/>
          <w:sz w:val="24"/>
          <w:szCs w:val="24"/>
        </w:rPr>
        <w:fldChar w:fldCharType="separate"/>
      </w:r>
      <w:r w:rsidR="004148F8" w:rsidRPr="007C1FF3">
        <w:rPr>
          <w:rFonts w:cs="Arial"/>
          <w:bCs/>
          <w:noProof/>
          <w:sz w:val="24"/>
          <w:szCs w:val="24"/>
        </w:rPr>
        <w:t>(Scriber and Slansky Jr 1981)</w:t>
      </w:r>
      <w:r w:rsidR="004148F8" w:rsidRPr="007C1FF3">
        <w:rPr>
          <w:rFonts w:cs="Arial"/>
          <w:bCs/>
          <w:sz w:val="24"/>
          <w:szCs w:val="24"/>
        </w:rPr>
        <w:fldChar w:fldCharType="end"/>
      </w:r>
      <w:r w:rsidR="00D61A19" w:rsidRPr="007C1FF3">
        <w:rPr>
          <w:rFonts w:cs="Arial"/>
          <w:bCs/>
          <w:sz w:val="24"/>
          <w:szCs w:val="24"/>
        </w:rPr>
        <w:t>. However,</w:t>
      </w:r>
      <w:r w:rsidR="00EB0278" w:rsidRPr="007C1FF3">
        <w:rPr>
          <w:rFonts w:cs="Arial"/>
          <w:bCs/>
          <w:sz w:val="24"/>
          <w:szCs w:val="24"/>
        </w:rPr>
        <w:t xml:space="preserve"> </w:t>
      </w:r>
      <w:r w:rsidR="007109D6">
        <w:rPr>
          <w:rFonts w:cs="Arial"/>
          <w:bCs/>
          <w:sz w:val="24"/>
          <w:szCs w:val="24"/>
        </w:rPr>
        <w:t>it remains unknown</w:t>
      </w:r>
      <w:r w:rsidR="00384EB3" w:rsidRPr="007C1FF3">
        <w:rPr>
          <w:rFonts w:cs="Arial"/>
          <w:bCs/>
          <w:sz w:val="24"/>
          <w:szCs w:val="24"/>
        </w:rPr>
        <w:t xml:space="preserve"> </w:t>
      </w:r>
      <w:r w:rsidR="009D5BDB" w:rsidRPr="007C1FF3">
        <w:rPr>
          <w:rFonts w:cs="Arial"/>
          <w:bCs/>
          <w:sz w:val="24"/>
          <w:szCs w:val="24"/>
        </w:rPr>
        <w:t xml:space="preserve">how </w:t>
      </w:r>
      <w:r w:rsidR="00BC5906" w:rsidRPr="007C1FF3">
        <w:rPr>
          <w:rFonts w:cs="Arial"/>
          <w:bCs/>
          <w:sz w:val="24"/>
          <w:szCs w:val="24"/>
        </w:rPr>
        <w:t xml:space="preserve">breeding outcomes and larval </w:t>
      </w:r>
      <w:r w:rsidR="006858A1" w:rsidRPr="007C1FF3">
        <w:rPr>
          <w:rFonts w:cs="Arial"/>
          <w:bCs/>
          <w:sz w:val="24"/>
          <w:szCs w:val="24"/>
        </w:rPr>
        <w:t>performance</w:t>
      </w:r>
      <w:r w:rsidR="00156D5C">
        <w:rPr>
          <w:rFonts w:cs="Arial"/>
          <w:bCs/>
          <w:sz w:val="24"/>
          <w:szCs w:val="24"/>
        </w:rPr>
        <w:t xml:space="preserve"> </w:t>
      </w:r>
      <w:r w:rsidR="007109D6">
        <w:rPr>
          <w:rFonts w:cs="Arial"/>
          <w:bCs/>
          <w:sz w:val="24"/>
          <w:szCs w:val="24"/>
        </w:rPr>
        <w:t xml:space="preserve">may </w:t>
      </w:r>
      <w:r w:rsidR="00353F58" w:rsidRPr="007C1FF3">
        <w:rPr>
          <w:rFonts w:cs="Arial"/>
          <w:bCs/>
          <w:sz w:val="24"/>
          <w:szCs w:val="24"/>
        </w:rPr>
        <w:t>vary among</w:t>
      </w:r>
      <w:r w:rsidR="00C86143" w:rsidRPr="007C1FF3">
        <w:rPr>
          <w:rFonts w:cs="Arial"/>
          <w:bCs/>
          <w:sz w:val="24"/>
          <w:szCs w:val="24"/>
        </w:rPr>
        <w:t xml:space="preserve"> </w:t>
      </w:r>
      <w:r w:rsidR="009D5BDB" w:rsidRPr="007C1FF3">
        <w:rPr>
          <w:rFonts w:cs="Arial"/>
          <w:bCs/>
          <w:sz w:val="24"/>
          <w:szCs w:val="24"/>
        </w:rPr>
        <w:t xml:space="preserve">different </w:t>
      </w:r>
      <w:r w:rsidR="00473C7E" w:rsidRPr="007C1FF3">
        <w:rPr>
          <w:rFonts w:cs="Arial"/>
          <w:bCs/>
          <w:sz w:val="24"/>
          <w:szCs w:val="24"/>
        </w:rPr>
        <w:t xml:space="preserve">groups of wild </w:t>
      </w:r>
      <w:r w:rsidR="009D5BDB" w:rsidRPr="007C1FF3">
        <w:rPr>
          <w:rFonts w:cs="Arial"/>
          <w:bCs/>
          <w:sz w:val="24"/>
          <w:szCs w:val="24"/>
        </w:rPr>
        <w:t>carcass</w:t>
      </w:r>
      <w:r w:rsidR="00473C7E" w:rsidRPr="007C1FF3">
        <w:rPr>
          <w:rFonts w:cs="Arial"/>
          <w:bCs/>
          <w:sz w:val="24"/>
          <w:szCs w:val="24"/>
        </w:rPr>
        <w:t>es</w:t>
      </w:r>
      <w:r w:rsidR="00384EB3" w:rsidRPr="007C1FF3">
        <w:rPr>
          <w:rFonts w:cs="Arial"/>
          <w:bCs/>
          <w:sz w:val="24"/>
          <w:szCs w:val="24"/>
        </w:rPr>
        <w:t>.</w:t>
      </w:r>
    </w:p>
    <w:p w14:paraId="048938B1" w14:textId="1ACD1D07" w:rsidR="00644618" w:rsidRPr="001522F8" w:rsidRDefault="00953076" w:rsidP="00AB71D7">
      <w:pPr>
        <w:spacing w:line="480" w:lineRule="auto"/>
        <w:rPr>
          <w:rFonts w:cs="Arial"/>
          <w:bCs/>
          <w:sz w:val="24"/>
          <w:szCs w:val="24"/>
        </w:rPr>
      </w:pPr>
      <w:r>
        <w:rPr>
          <w:rFonts w:cs="Arial"/>
          <w:bCs/>
          <w:sz w:val="24"/>
          <w:szCs w:val="24"/>
        </w:rPr>
        <w:tab/>
      </w:r>
      <w:r w:rsidR="0007508D" w:rsidRPr="00755C0C">
        <w:rPr>
          <w:rFonts w:cs="Arial"/>
          <w:bCs/>
          <w:sz w:val="24"/>
          <w:szCs w:val="24"/>
        </w:rPr>
        <w:t>S</w:t>
      </w:r>
      <w:r w:rsidR="00F6440B" w:rsidRPr="00755C0C">
        <w:rPr>
          <w:rFonts w:cs="Arial"/>
          <w:bCs/>
          <w:sz w:val="24"/>
          <w:szCs w:val="24"/>
        </w:rPr>
        <w:t xml:space="preserve">tudies have shown </w:t>
      </w:r>
      <w:r w:rsidR="0007508D" w:rsidRPr="00755C0C">
        <w:rPr>
          <w:rFonts w:cs="Arial"/>
          <w:bCs/>
          <w:sz w:val="24"/>
          <w:szCs w:val="24"/>
        </w:rPr>
        <w:t xml:space="preserve">that </w:t>
      </w:r>
      <w:r w:rsidR="00F6440B" w:rsidRPr="00755C0C">
        <w:rPr>
          <w:rFonts w:cs="Arial"/>
          <w:bCs/>
          <w:sz w:val="24"/>
          <w:szCs w:val="24"/>
        </w:rPr>
        <w:t xml:space="preserve">brood size and larval </w:t>
      </w:r>
      <w:r w:rsidR="002F35E1">
        <w:rPr>
          <w:rFonts w:cs="Arial"/>
          <w:bCs/>
          <w:sz w:val="24"/>
          <w:szCs w:val="24"/>
        </w:rPr>
        <w:t>mass</w:t>
      </w:r>
      <w:r w:rsidR="0007508D" w:rsidRPr="00755C0C">
        <w:rPr>
          <w:rFonts w:cs="Arial"/>
          <w:bCs/>
          <w:sz w:val="24"/>
          <w:szCs w:val="24"/>
        </w:rPr>
        <w:t xml:space="preserve"> of burying beetles are often negatively </w:t>
      </w:r>
      <w:r w:rsidR="003246D8">
        <w:rPr>
          <w:rFonts w:cs="Arial"/>
          <w:bCs/>
          <w:sz w:val="24"/>
          <w:szCs w:val="24"/>
        </w:rPr>
        <w:t>correlated with each other</w:t>
      </w:r>
      <w:r w:rsidR="00F6440B" w:rsidRPr="00755C0C">
        <w:rPr>
          <w:rFonts w:cs="Arial"/>
          <w:bCs/>
          <w:sz w:val="24"/>
          <w:szCs w:val="24"/>
        </w:rPr>
        <w:t xml:space="preserve"> </w:t>
      </w:r>
      <w:r w:rsidR="0007508D" w:rsidRPr="00215DAA">
        <w:rPr>
          <w:rFonts w:cs="Arial"/>
          <w:bCs/>
          <w:sz w:val="24"/>
          <w:szCs w:val="24"/>
        </w:rPr>
        <w:fldChar w:fldCharType="begin">
          <w:fldData xml:space="preserve">PEVuZE5vdGU+PENpdGU+PEF1dGhvcj5DcmVpZ2h0b248L0F1dGhvcj48WWVhcj4yMDA1PC9ZZWFy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</w:fldData>
        </w:fldChar>
      </w:r>
      <w:r w:rsidR="00213704" w:rsidRPr="00215DAA">
        <w:rPr>
          <w:rFonts w:cs="Arial"/>
          <w:bCs/>
          <w:sz w:val="24"/>
          <w:szCs w:val="24"/>
        </w:rPr>
        <w:instrText xml:space="preserve"> ADDIN EN.CITE </w:instrText>
      </w:r>
      <w:r w:rsidR="00213704" w:rsidRPr="00215DAA">
        <w:rPr>
          <w:rFonts w:cs="Arial"/>
          <w:bCs/>
          <w:sz w:val="24"/>
          <w:szCs w:val="24"/>
        </w:rPr>
        <w:fldChar w:fldCharType="begin">
          <w:fldData xml:space="preserve">PEVuZE5vdGU+PENpdGU+PEF1dGhvcj5DcmVpZ2h0b248L0F1dGhvcj48WWVhcj4yMDA1PC9ZZWFy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</w:fldData>
        </w:fldChar>
      </w:r>
      <w:r w:rsidR="00213704" w:rsidRPr="00215DAA">
        <w:rPr>
          <w:rFonts w:cs="Arial"/>
          <w:bCs/>
          <w:sz w:val="24"/>
          <w:szCs w:val="24"/>
        </w:rPr>
        <w:instrText xml:space="preserve"> ADDIN EN.CITE.DATA </w:instrText>
      </w:r>
      <w:r w:rsidR="00213704" w:rsidRPr="00215DAA">
        <w:rPr>
          <w:rFonts w:cs="Arial"/>
          <w:bCs/>
          <w:sz w:val="24"/>
          <w:szCs w:val="24"/>
        </w:rPr>
      </w:r>
      <w:r w:rsidR="00213704" w:rsidRPr="00215DAA">
        <w:rPr>
          <w:rFonts w:cs="Arial"/>
          <w:bCs/>
          <w:sz w:val="24"/>
          <w:szCs w:val="24"/>
        </w:rPr>
        <w:fldChar w:fldCharType="end"/>
      </w:r>
      <w:r w:rsidR="0007508D" w:rsidRPr="00215DAA">
        <w:rPr>
          <w:rFonts w:cs="Arial"/>
          <w:bCs/>
          <w:sz w:val="24"/>
          <w:szCs w:val="24"/>
        </w:rPr>
      </w:r>
      <w:r w:rsidR="0007508D" w:rsidRPr="00215DAA">
        <w:rPr>
          <w:rFonts w:cs="Arial"/>
          <w:bCs/>
          <w:sz w:val="24"/>
          <w:szCs w:val="24"/>
        </w:rPr>
        <w:fldChar w:fldCharType="separate"/>
      </w:r>
      <w:r w:rsidR="00213704" w:rsidRPr="00215DAA">
        <w:rPr>
          <w:rFonts w:cs="Arial"/>
          <w:bCs/>
          <w:noProof/>
          <w:sz w:val="24"/>
          <w:szCs w:val="24"/>
        </w:rPr>
        <w:t>(Bartlett 1987, Creighton 2005, Monteith et al. 2012)</w:t>
      </w:r>
      <w:r w:rsidR="0007508D" w:rsidRPr="00215DAA">
        <w:rPr>
          <w:rFonts w:cs="Arial"/>
          <w:bCs/>
          <w:sz w:val="24"/>
          <w:szCs w:val="24"/>
        </w:rPr>
        <w:fldChar w:fldCharType="end"/>
      </w:r>
      <w:r w:rsidR="00F6440B" w:rsidRPr="00215DAA">
        <w:rPr>
          <w:rFonts w:cs="Arial"/>
          <w:bCs/>
          <w:sz w:val="24"/>
          <w:szCs w:val="24"/>
        </w:rPr>
        <w:t>.</w:t>
      </w:r>
      <w:r w:rsidR="00213704" w:rsidRPr="00215DAA">
        <w:rPr>
          <w:rFonts w:cs="Arial"/>
          <w:bCs/>
          <w:sz w:val="24"/>
          <w:szCs w:val="24"/>
        </w:rPr>
        <w:t xml:space="preserve"> </w:t>
      </w:r>
      <w:r w:rsidR="00FF2BC7">
        <w:rPr>
          <w:rFonts w:cs="Arial"/>
          <w:bCs/>
          <w:sz w:val="24"/>
          <w:szCs w:val="24"/>
        </w:rPr>
        <w:t>S</w:t>
      </w:r>
      <w:r w:rsidR="00297615" w:rsidRPr="00215DAA">
        <w:rPr>
          <w:rFonts w:cs="Arial"/>
          <w:bCs/>
          <w:sz w:val="24"/>
          <w:szCs w:val="24"/>
        </w:rPr>
        <w:t>uch a</w:t>
      </w:r>
      <w:r w:rsidR="00755C0C" w:rsidRPr="00215DAA">
        <w:rPr>
          <w:rFonts w:cs="Arial"/>
          <w:bCs/>
          <w:sz w:val="24"/>
          <w:szCs w:val="24"/>
        </w:rPr>
        <w:t xml:space="preserve"> </w:t>
      </w:r>
      <w:r w:rsidR="00644562" w:rsidRPr="00215DAA">
        <w:rPr>
          <w:rFonts w:cs="Arial"/>
          <w:bCs/>
          <w:sz w:val="24"/>
          <w:szCs w:val="24"/>
        </w:rPr>
        <w:t xml:space="preserve">trade-off between </w:t>
      </w:r>
      <w:r w:rsidR="00DD5F21">
        <w:rPr>
          <w:rFonts w:cs="Arial"/>
          <w:bCs/>
          <w:sz w:val="24"/>
          <w:szCs w:val="24"/>
        </w:rPr>
        <w:t>larval</w:t>
      </w:r>
      <w:r w:rsidR="00755C0C" w:rsidRPr="00215DAA">
        <w:rPr>
          <w:rFonts w:cs="Arial"/>
          <w:bCs/>
          <w:sz w:val="24"/>
          <w:szCs w:val="24"/>
        </w:rPr>
        <w:t xml:space="preserve"> quality and quantity </w:t>
      </w:r>
      <w:r w:rsidR="00EA1D53">
        <w:rPr>
          <w:rFonts w:cs="Arial"/>
          <w:bCs/>
          <w:sz w:val="24"/>
          <w:szCs w:val="24"/>
        </w:rPr>
        <w:t>may</w:t>
      </w:r>
      <w:r w:rsidR="00644562" w:rsidRPr="00215DAA">
        <w:rPr>
          <w:rFonts w:cs="Arial"/>
          <w:bCs/>
          <w:sz w:val="24"/>
          <w:szCs w:val="24"/>
        </w:rPr>
        <w:t xml:space="preserve"> </w:t>
      </w:r>
      <w:r w:rsidR="00297615" w:rsidRPr="00215DAA">
        <w:rPr>
          <w:rFonts w:cs="Arial"/>
          <w:bCs/>
          <w:sz w:val="24"/>
          <w:szCs w:val="24"/>
        </w:rPr>
        <w:t>vary with</w:t>
      </w:r>
      <w:r w:rsidR="00644562" w:rsidRPr="00215DAA">
        <w:rPr>
          <w:rFonts w:cs="Arial"/>
          <w:bCs/>
          <w:sz w:val="24"/>
          <w:szCs w:val="24"/>
        </w:rPr>
        <w:t xml:space="preserve"> carcass </w:t>
      </w:r>
      <w:r w:rsidR="00297615" w:rsidRPr="00215DAA">
        <w:rPr>
          <w:rFonts w:cs="Arial"/>
          <w:bCs/>
          <w:sz w:val="24"/>
          <w:szCs w:val="24"/>
        </w:rPr>
        <w:t>size</w:t>
      </w:r>
      <w:r w:rsidR="008E1CD4">
        <w:rPr>
          <w:rFonts w:cs="Arial"/>
          <w:bCs/>
          <w:sz w:val="24"/>
          <w:szCs w:val="24"/>
        </w:rPr>
        <w:t xml:space="preserve"> </w:t>
      </w:r>
      <w:r w:rsidR="008E1CD4">
        <w:rPr>
          <w:rFonts w:cs="Arial"/>
          <w:bCs/>
          <w:sz w:val="24"/>
          <w:szCs w:val="24"/>
        </w:rPr>
        <w:fldChar w:fldCharType="begin"/>
      </w:r>
      <w:r w:rsidR="00E91DEA">
        <w:rPr>
          <w:rFonts w:cs="Arial"/>
          <w:bCs/>
          <w:sz w:val="24"/>
          <w:szCs w:val="24"/>
        </w:rPr>
        <w:instrText xml:space="preserve"> ADDIN EN.CITE &lt;EndNote&gt;&lt;Cite&gt;&lt;Author&gt;Smiseth&lt;/Author&gt;&lt;Year&gt;2014&lt;/Year&gt;&lt;RecNum&gt;9&lt;/RecNum&gt;&lt;DisplayText&gt;(Bartlett and Ashworth 1988, Smiseth et al. 2014)&lt;/DisplayText&gt;&lt;record&gt;&lt;rec-number&gt;9&lt;/rec-number&gt;&lt;foreign-keys&gt;&lt;key app="EN" db-id="z9xx2w0pverrspedt95pdps0rswpfe0ave99" timestamp="1714613957"&gt;9&lt;/key&gt;&lt;/foreign-keys&gt;&lt;ref-type name="Journal Article"&gt;17&lt;/ref-type&gt;&lt;contributors&gt;&lt;authors&gt;&lt;author&gt;Smiseth, Per T&lt;/author&gt;&lt;author&gt;Andrews, Clare P&lt;/author&gt;&lt;author&gt;Mattey, Sarah N&lt;/author&gt;&lt;author&gt;Mooney, R&lt;/author&gt;&lt;/authors&gt;&lt;/contributors&gt;&lt;titles&gt;&lt;title&gt;Phenotypic variation in resource acquisition influences trade</w:instrText>
      </w:r>
      <w:r w:rsidR="00E91DEA">
        <w:rPr>
          <w:rFonts w:ascii="Cambria Math" w:hAnsi="Cambria Math" w:cs="Cambria Math"/>
          <w:bCs/>
          <w:sz w:val="24"/>
          <w:szCs w:val="24"/>
        </w:rPr>
        <w:instrText>‐</w:instrText>
      </w:r>
      <w:r w:rsidR="00E91DEA">
        <w:rPr>
          <w:rFonts w:cs="Arial"/>
          <w:bCs/>
          <w:sz w:val="24"/>
          <w:szCs w:val="24"/>
        </w:rPr>
        <w:instrText>off between number and mass of offspring in a burying beetle&lt;/title&gt;&lt;secondary-title&gt;Journal of Zoology&lt;/secondary-title&gt;&lt;/titles&gt;&lt;periodical&gt;&lt;full-title&gt;Journal of Zoology&lt;/full-title&gt;&lt;/periodical&gt;&lt;pages&gt;80-83&lt;/pages&gt;&lt;volume&gt;293&lt;/volume&gt;&lt;number&gt;2&lt;/number&gt;&lt;dates&gt;&lt;year&gt;2014&lt;/year&gt;&lt;/dates&gt;&lt;isbn&gt;0952-8369&lt;/isbn&gt;&lt;urls&gt;&lt;/urls&gt;&lt;/record&gt;&lt;/Cite&gt;&lt;Cite&gt;&lt;Author&gt;Bartlett&lt;/Author&gt;&lt;Year&gt;1988&lt;/Year&gt;&lt;RecNum&gt;28&lt;/RecNum&gt;&lt;record&gt;&lt;rec-number&gt;28&lt;/rec-number&gt;&lt;foreign-keys&gt;&lt;key app="EN" db-id="z9xx2w0pverrspedt95pdps0rswpfe0ave99" timestamp="1715188693"&gt;28&lt;/key&gt;&lt;/foreign-keys&gt;&lt;ref-type name="Journal Article"&gt;17&lt;/ref-type&gt;&lt;contributors&gt;&lt;authors&gt;&lt;author&gt;Bartlett, J&lt;/author&gt;&lt;author&gt;Ashworth, CM&lt;/author&gt;&lt;/authors&gt;&lt;/contributors&gt;&lt;titles&gt;&lt;title&gt;Brood size and fitness in Nicrophorus vespilloides (Coleoptera: Silphidae)&lt;/title&gt;&lt;secondary-title&gt;Behavioral Ecology and Sociobiology&lt;/secondary-title&gt;&lt;/titles&gt;&lt;periodical&gt;&lt;full-title&gt;Behavioral Ecology and Sociobiology&lt;/full-title&gt;&lt;/periodical&gt;&lt;pages&gt;429-434&lt;/pages&gt;&lt;volume&gt;22&lt;/volume&gt;&lt;dates&gt;&lt;year&gt;1988&lt;/year&gt;&lt;/dates&gt;&lt;isbn&gt;0340-5443&lt;/isbn&gt;&lt;urls&gt;&lt;/urls&gt;&lt;/record&gt;&lt;/Cite&gt;&lt;/EndNote&gt;</w:instrText>
      </w:r>
      <w:r w:rsidR="008E1CD4">
        <w:rPr>
          <w:rFonts w:cs="Arial"/>
          <w:bCs/>
          <w:sz w:val="24"/>
          <w:szCs w:val="24"/>
        </w:rPr>
        <w:fldChar w:fldCharType="separate"/>
      </w:r>
      <w:r w:rsidR="00E91DEA">
        <w:rPr>
          <w:rFonts w:cs="Arial"/>
          <w:bCs/>
          <w:noProof/>
          <w:sz w:val="24"/>
          <w:szCs w:val="24"/>
        </w:rPr>
        <w:t>(Bartlett and Ashworth 1988, Smiseth et al. 2014)</w:t>
      </w:r>
      <w:r w:rsidR="008E1CD4">
        <w:rPr>
          <w:rFonts w:cs="Arial"/>
          <w:bCs/>
          <w:sz w:val="24"/>
          <w:szCs w:val="24"/>
        </w:rPr>
        <w:fldChar w:fldCharType="end"/>
      </w:r>
      <w:r w:rsidR="000329CE">
        <w:rPr>
          <w:rFonts w:cs="Arial"/>
          <w:bCs/>
          <w:sz w:val="24"/>
          <w:szCs w:val="24"/>
        </w:rPr>
        <w:t xml:space="preserve"> </w:t>
      </w:r>
      <w:r w:rsidR="00DD5F21">
        <w:rPr>
          <w:rFonts w:cs="Arial"/>
          <w:bCs/>
          <w:sz w:val="24"/>
          <w:szCs w:val="24"/>
        </w:rPr>
        <w:t>becau</w:t>
      </w:r>
      <w:r w:rsidR="008D1C45">
        <w:rPr>
          <w:rFonts w:cs="Arial"/>
          <w:bCs/>
          <w:sz w:val="24"/>
          <w:szCs w:val="24"/>
        </w:rPr>
        <w:t>s</w:t>
      </w:r>
      <w:r w:rsidR="00DD5F21">
        <w:rPr>
          <w:rFonts w:cs="Arial"/>
          <w:bCs/>
          <w:sz w:val="24"/>
          <w:szCs w:val="24"/>
        </w:rPr>
        <w:t>e</w:t>
      </w:r>
      <w:r w:rsidR="00F6440B" w:rsidRPr="00215DAA">
        <w:rPr>
          <w:rFonts w:cs="Arial"/>
          <w:bCs/>
          <w:sz w:val="24"/>
          <w:szCs w:val="24"/>
        </w:rPr>
        <w:t xml:space="preserve"> resource </w:t>
      </w:r>
      <w:r w:rsidR="00297615" w:rsidRPr="00215DAA">
        <w:rPr>
          <w:rFonts w:cs="Arial"/>
          <w:bCs/>
          <w:sz w:val="24"/>
          <w:szCs w:val="24"/>
        </w:rPr>
        <w:t xml:space="preserve">quantity </w:t>
      </w:r>
      <w:r w:rsidR="00F6440B" w:rsidRPr="00215DAA">
        <w:rPr>
          <w:rFonts w:cs="Arial"/>
          <w:bCs/>
          <w:sz w:val="24"/>
          <w:szCs w:val="24"/>
        </w:rPr>
        <w:t>can shape the life history</w:t>
      </w:r>
      <w:r w:rsidR="00297615" w:rsidRPr="00215DAA">
        <w:rPr>
          <w:rFonts w:cs="Arial"/>
          <w:bCs/>
          <w:sz w:val="24"/>
          <w:szCs w:val="24"/>
        </w:rPr>
        <w:t xml:space="preserve"> traits </w:t>
      </w:r>
      <w:r w:rsidR="00F6440B" w:rsidRPr="00215DAA">
        <w:rPr>
          <w:rFonts w:cs="Arial"/>
          <w:bCs/>
          <w:sz w:val="24"/>
          <w:szCs w:val="24"/>
        </w:rPr>
        <w:t>of organisms</w:t>
      </w:r>
      <w:r w:rsidR="0007508D" w:rsidRPr="00215DAA">
        <w:rPr>
          <w:rFonts w:cs="Arial"/>
          <w:bCs/>
          <w:sz w:val="24"/>
          <w:szCs w:val="24"/>
        </w:rPr>
        <w:t xml:space="preserve"> </w:t>
      </w:r>
      <w:r w:rsidR="00297615" w:rsidRPr="00724D30">
        <w:rPr>
          <w:rFonts w:cs="Arial"/>
          <w:bCs/>
          <w:sz w:val="24"/>
          <w:szCs w:val="24"/>
        </w:rPr>
        <w:fldChar w:fldCharType="begin">
          <w:fldData xml:space="preserve">PEVuZE5vdGU+PENpdGU+PEF1dGhvcj5SaWNoYXJkc29uPC9BdXRob3I+PFllYXI+MjAyMDwvWWVh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</w:fldData>
        </w:fldChar>
      </w:r>
      <w:r w:rsidR="00215DAA" w:rsidRPr="00724D30">
        <w:rPr>
          <w:rFonts w:cs="Arial"/>
          <w:bCs/>
          <w:sz w:val="24"/>
          <w:szCs w:val="24"/>
        </w:rPr>
        <w:instrText xml:space="preserve"> ADDIN EN.CITE </w:instrText>
      </w:r>
      <w:r w:rsidR="00215DAA" w:rsidRPr="00724D30">
        <w:rPr>
          <w:rFonts w:cs="Arial"/>
          <w:bCs/>
          <w:sz w:val="24"/>
          <w:szCs w:val="24"/>
        </w:rPr>
        <w:fldChar w:fldCharType="begin">
          <w:fldData xml:space="preserve">PEVuZE5vdGU+PENpdGU+PEF1dGhvcj5SaWNoYXJkc29uPC9BdXRob3I+PFllYXI+MjAyMDwvWWVh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</w:fldData>
        </w:fldChar>
      </w:r>
      <w:r w:rsidR="00215DAA" w:rsidRPr="00724D30">
        <w:rPr>
          <w:rFonts w:cs="Arial"/>
          <w:bCs/>
          <w:sz w:val="24"/>
          <w:szCs w:val="24"/>
        </w:rPr>
        <w:instrText xml:space="preserve"> ADDIN EN.CITE.DATA </w:instrText>
      </w:r>
      <w:r w:rsidR="00215DAA" w:rsidRPr="00724D30">
        <w:rPr>
          <w:rFonts w:cs="Arial"/>
          <w:bCs/>
          <w:sz w:val="24"/>
          <w:szCs w:val="24"/>
        </w:rPr>
      </w:r>
      <w:r w:rsidR="00215DAA" w:rsidRPr="00724D30">
        <w:rPr>
          <w:rFonts w:cs="Arial"/>
          <w:bCs/>
          <w:sz w:val="24"/>
          <w:szCs w:val="24"/>
        </w:rPr>
        <w:fldChar w:fldCharType="end"/>
      </w:r>
      <w:r w:rsidR="00297615" w:rsidRPr="00724D30">
        <w:rPr>
          <w:rFonts w:cs="Arial"/>
          <w:bCs/>
          <w:sz w:val="24"/>
          <w:szCs w:val="24"/>
        </w:rPr>
      </w:r>
      <w:r w:rsidR="00297615" w:rsidRPr="00724D30">
        <w:rPr>
          <w:rFonts w:cs="Arial"/>
          <w:bCs/>
          <w:sz w:val="24"/>
          <w:szCs w:val="24"/>
        </w:rPr>
        <w:fldChar w:fldCharType="separate"/>
      </w:r>
      <w:r w:rsidR="00215DAA" w:rsidRPr="00724D30">
        <w:rPr>
          <w:rFonts w:cs="Arial"/>
          <w:bCs/>
          <w:noProof/>
          <w:sz w:val="24"/>
          <w:szCs w:val="24"/>
        </w:rPr>
        <w:t>(Tessier and Consolatti 1991, Boggs 2009, Richardson and Smiseth 2020)</w:t>
      </w:r>
      <w:r w:rsidR="00297615" w:rsidRPr="00724D30">
        <w:rPr>
          <w:rFonts w:cs="Arial"/>
          <w:bCs/>
          <w:sz w:val="24"/>
          <w:szCs w:val="24"/>
        </w:rPr>
        <w:fldChar w:fldCharType="end"/>
      </w:r>
      <w:r w:rsidR="001930B4" w:rsidRPr="00724D30">
        <w:rPr>
          <w:rFonts w:cs="Arial"/>
          <w:bCs/>
          <w:sz w:val="24"/>
          <w:szCs w:val="24"/>
        </w:rPr>
        <w:t xml:space="preserve">. </w:t>
      </w:r>
      <w:r w:rsidR="003246D8" w:rsidRPr="00724D30">
        <w:rPr>
          <w:rFonts w:cs="Arial"/>
          <w:bCs/>
          <w:sz w:val="24"/>
          <w:szCs w:val="24"/>
        </w:rPr>
        <w:t xml:space="preserve">However, </w:t>
      </w:r>
      <w:r w:rsidR="00724D30" w:rsidRPr="00724D30">
        <w:rPr>
          <w:rFonts w:cs="Arial"/>
          <w:bCs/>
          <w:sz w:val="24"/>
          <w:szCs w:val="24"/>
        </w:rPr>
        <w:t>most</w:t>
      </w:r>
      <w:r w:rsidR="00F316ED" w:rsidRPr="00724D30">
        <w:rPr>
          <w:rFonts w:cs="Arial"/>
          <w:bCs/>
          <w:sz w:val="24"/>
          <w:szCs w:val="24"/>
        </w:rPr>
        <w:t xml:space="preserve"> studies on the offspring</w:t>
      </w:r>
      <w:r w:rsidR="00DD5F21">
        <w:rPr>
          <w:rFonts w:cs="Arial"/>
          <w:bCs/>
          <w:sz w:val="24"/>
          <w:szCs w:val="24"/>
        </w:rPr>
        <w:t xml:space="preserve"> </w:t>
      </w:r>
      <w:r w:rsidR="00F316ED" w:rsidRPr="00724D30">
        <w:rPr>
          <w:rFonts w:cs="Arial"/>
          <w:bCs/>
          <w:sz w:val="24"/>
          <w:szCs w:val="24"/>
        </w:rPr>
        <w:t xml:space="preserve">trade-off in burying beetles were conducted under a limited range of carcass sizes, and the </w:t>
      </w:r>
      <w:r w:rsidR="003246D8" w:rsidRPr="00724D30">
        <w:rPr>
          <w:rFonts w:cs="Arial"/>
          <w:bCs/>
          <w:sz w:val="24"/>
          <w:szCs w:val="24"/>
        </w:rPr>
        <w:t xml:space="preserve">results </w:t>
      </w:r>
      <w:r w:rsidR="002F35E1">
        <w:rPr>
          <w:rFonts w:cs="Arial"/>
          <w:bCs/>
          <w:sz w:val="24"/>
          <w:szCs w:val="24"/>
        </w:rPr>
        <w:t>have been</w:t>
      </w:r>
      <w:r w:rsidR="003246D8" w:rsidRPr="00724D30">
        <w:rPr>
          <w:rFonts w:cs="Arial"/>
          <w:bCs/>
          <w:sz w:val="24"/>
          <w:szCs w:val="24"/>
        </w:rPr>
        <w:t xml:space="preserve"> mixed</w:t>
      </w:r>
      <w:r w:rsidR="008E1CD4" w:rsidRPr="00724D30">
        <w:rPr>
          <w:rFonts w:cs="Arial"/>
          <w:bCs/>
          <w:sz w:val="24"/>
          <w:szCs w:val="24"/>
        </w:rPr>
        <w:t xml:space="preserve"> because of the </w:t>
      </w:r>
      <w:r w:rsidR="003246D8" w:rsidRPr="00724D30">
        <w:rPr>
          <w:rFonts w:cs="Arial"/>
          <w:bCs/>
          <w:sz w:val="24"/>
          <w:szCs w:val="24"/>
        </w:rPr>
        <w:t>differential response</w:t>
      </w:r>
      <w:r w:rsidR="00F316ED" w:rsidRPr="00724D30">
        <w:rPr>
          <w:rFonts w:cs="Arial"/>
          <w:bCs/>
          <w:sz w:val="24"/>
          <w:szCs w:val="24"/>
        </w:rPr>
        <w:t>s</w:t>
      </w:r>
      <w:r w:rsidR="003246D8" w:rsidRPr="00724D30">
        <w:rPr>
          <w:rFonts w:cs="Arial"/>
          <w:bCs/>
          <w:sz w:val="24"/>
          <w:szCs w:val="24"/>
        </w:rPr>
        <w:t xml:space="preserve"> of brood size and larval mass to carcass size</w:t>
      </w:r>
      <w:r w:rsidR="00C461EA" w:rsidRPr="00724D30">
        <w:rPr>
          <w:rFonts w:cs="Arial"/>
          <w:bCs/>
          <w:sz w:val="24"/>
          <w:szCs w:val="24"/>
        </w:rPr>
        <w:t xml:space="preserve"> </w:t>
      </w:r>
      <w:r w:rsidR="00C461EA" w:rsidRPr="00B049B4">
        <w:rPr>
          <w:rFonts w:cs="Arial"/>
          <w:bCs/>
          <w:sz w:val="24"/>
          <w:szCs w:val="24"/>
        </w:rPr>
        <w:fldChar w:fldCharType="begin"/>
      </w:r>
      <w:r w:rsidR="00C461EA" w:rsidRPr="00B049B4">
        <w:rPr>
          <w:rFonts w:cs="Arial"/>
          <w:bCs/>
          <w:sz w:val="24"/>
          <w:szCs w:val="24"/>
        </w:rPr>
        <w:instrText xml:space="preserve"> ADDIN EN.CITE &lt;EndNote&gt;&lt;Cite&gt;&lt;Author&gt;Smiseth&lt;/Author&gt;&lt;Year&gt;2014&lt;/Year&gt;&lt;RecNum&gt;9&lt;/RecNum&gt;&lt;DisplayText&gt;(Smiseth et al. 2014)&lt;/DisplayText&gt;&lt;record&gt;&lt;rec-number&gt;9&lt;/rec-number&gt;&lt;foreign-keys&gt;&lt;key app="EN" db-id="z9xx2w0pverrspedt95pdps0rswpfe0ave99" timestamp="1714613957"&gt;9&lt;/key&gt;&lt;/foreign-keys&gt;&lt;ref-type name="Journal Article"&gt;17&lt;/ref-type&gt;&lt;contributors&gt;&lt;authors&gt;&lt;author&gt;Smiseth, Per T&lt;/author&gt;&lt;author&gt;Andrews, Clare P&lt;/author&gt;&lt;author&gt;Mattey, Sarah N&lt;/author&gt;&lt;author&gt;Mooney, R&lt;/author&gt;&lt;/authors&gt;&lt;/contributors&gt;&lt;titles&gt;&lt;title&gt;Phenotypic variation in resource acquisition influences trade</w:instrText>
      </w:r>
      <w:r w:rsidR="00C461EA" w:rsidRPr="00B049B4">
        <w:rPr>
          <w:rFonts w:ascii="Cambria Math" w:hAnsi="Cambria Math" w:cs="Cambria Math"/>
          <w:bCs/>
          <w:sz w:val="24"/>
          <w:szCs w:val="24"/>
        </w:rPr>
        <w:instrText>‐</w:instrText>
      </w:r>
      <w:r w:rsidR="00C461EA" w:rsidRPr="00B049B4">
        <w:rPr>
          <w:rFonts w:cs="Arial"/>
          <w:bCs/>
          <w:sz w:val="24"/>
          <w:szCs w:val="24"/>
        </w:rPr>
        <w:instrText>off between number and mass of offspring in a burying beetle&lt;/title&gt;&lt;secondary-title&gt;Journal of Zoology&lt;/secondary-title&gt;&lt;/titles&gt;&lt;periodical&gt;&lt;full-title&gt;Journal of Zoology&lt;/full-title&gt;&lt;/periodical&gt;&lt;pages&gt;80-83&lt;/pages&gt;&lt;volume&gt;293&lt;/volume&gt;&lt;number&gt;2&lt;/number&gt;&lt;dates&gt;&lt;year&gt;2014&lt;/year&gt;&lt;/dates&gt;&lt;isbn&gt;0952-8369&lt;/isbn&gt;&lt;urls&gt;&lt;/urls&gt;&lt;/record&gt;&lt;/Cite&gt;&lt;/EndNote&gt;</w:instrText>
      </w:r>
      <w:r w:rsidR="00C461EA" w:rsidRPr="00B049B4">
        <w:rPr>
          <w:rFonts w:cs="Arial"/>
          <w:bCs/>
          <w:sz w:val="24"/>
          <w:szCs w:val="24"/>
        </w:rPr>
        <w:fldChar w:fldCharType="separate"/>
      </w:r>
      <w:r w:rsidR="00C461EA" w:rsidRPr="00B049B4">
        <w:rPr>
          <w:rFonts w:cs="Arial"/>
          <w:bCs/>
          <w:noProof/>
          <w:sz w:val="24"/>
          <w:szCs w:val="24"/>
        </w:rPr>
        <w:t>(Smiseth et al. 2014)</w:t>
      </w:r>
      <w:r w:rsidR="00C461EA" w:rsidRPr="00B049B4">
        <w:rPr>
          <w:rFonts w:cs="Arial"/>
          <w:bCs/>
          <w:sz w:val="24"/>
          <w:szCs w:val="24"/>
        </w:rPr>
        <w:fldChar w:fldCharType="end"/>
      </w:r>
      <w:r w:rsidR="008E1CD4" w:rsidRPr="00B049B4">
        <w:rPr>
          <w:rFonts w:cs="Arial"/>
          <w:bCs/>
          <w:sz w:val="24"/>
          <w:szCs w:val="24"/>
        </w:rPr>
        <w:t>.</w:t>
      </w:r>
      <w:r w:rsidR="004D0B07" w:rsidRPr="00B049B4">
        <w:rPr>
          <w:rFonts w:cs="Arial"/>
          <w:bCs/>
          <w:sz w:val="24"/>
          <w:szCs w:val="24"/>
        </w:rPr>
        <w:t xml:space="preserve"> </w:t>
      </w:r>
      <w:r w:rsidR="003246D8" w:rsidRPr="00B049B4">
        <w:rPr>
          <w:rFonts w:cs="Arial"/>
          <w:bCs/>
          <w:sz w:val="24"/>
          <w:szCs w:val="24"/>
        </w:rPr>
        <w:t xml:space="preserve">Moreover, </w:t>
      </w:r>
      <w:r w:rsidR="00C84B84" w:rsidRPr="00B049B4">
        <w:rPr>
          <w:rFonts w:cs="Arial"/>
          <w:bCs/>
          <w:sz w:val="24"/>
          <w:szCs w:val="24"/>
        </w:rPr>
        <w:t xml:space="preserve">carcass sources </w:t>
      </w:r>
      <w:r w:rsidR="0003131C">
        <w:rPr>
          <w:rFonts w:cs="Arial"/>
          <w:bCs/>
          <w:sz w:val="24"/>
          <w:szCs w:val="24"/>
        </w:rPr>
        <w:t xml:space="preserve">with </w:t>
      </w:r>
      <w:r w:rsidR="00C84B84">
        <w:rPr>
          <w:rFonts w:cs="Arial"/>
          <w:bCs/>
          <w:sz w:val="24"/>
          <w:szCs w:val="24"/>
        </w:rPr>
        <w:t>different</w:t>
      </w:r>
      <w:r w:rsidR="00D431F0" w:rsidRPr="00B049B4">
        <w:rPr>
          <w:rFonts w:cs="Arial"/>
          <w:bCs/>
          <w:sz w:val="24"/>
          <w:szCs w:val="24"/>
        </w:rPr>
        <w:t xml:space="preserve"> quality</w:t>
      </w:r>
      <w:r w:rsidR="0003131C">
        <w:rPr>
          <w:rFonts w:cs="Arial"/>
          <w:bCs/>
          <w:sz w:val="24"/>
          <w:szCs w:val="24"/>
        </w:rPr>
        <w:t xml:space="preserve"> </w:t>
      </w:r>
      <w:r w:rsidR="004D0B07" w:rsidRPr="00B049B4">
        <w:rPr>
          <w:rFonts w:cs="Arial"/>
          <w:bCs/>
          <w:sz w:val="24"/>
          <w:szCs w:val="24"/>
        </w:rPr>
        <w:lastRenderedPageBreak/>
        <w:t>can</w:t>
      </w:r>
      <w:r w:rsidR="0096177F" w:rsidRPr="00B049B4">
        <w:rPr>
          <w:rFonts w:cs="Arial"/>
          <w:bCs/>
          <w:sz w:val="24"/>
          <w:szCs w:val="24"/>
        </w:rPr>
        <w:t xml:space="preserve"> </w:t>
      </w:r>
      <w:r w:rsidR="004D0B07" w:rsidRPr="00B049B4">
        <w:rPr>
          <w:rFonts w:cs="Arial"/>
          <w:bCs/>
          <w:sz w:val="24"/>
          <w:szCs w:val="24"/>
        </w:rPr>
        <w:t xml:space="preserve">influence larval performance and </w:t>
      </w:r>
      <w:r w:rsidR="00097600" w:rsidRPr="00B049B4">
        <w:rPr>
          <w:rFonts w:cs="Arial"/>
          <w:bCs/>
          <w:sz w:val="24"/>
          <w:szCs w:val="24"/>
        </w:rPr>
        <w:t xml:space="preserve">thereby alter </w:t>
      </w:r>
      <w:r w:rsidR="0003131C">
        <w:rPr>
          <w:rFonts w:cs="Arial"/>
          <w:bCs/>
          <w:sz w:val="24"/>
          <w:szCs w:val="24"/>
        </w:rPr>
        <w:t xml:space="preserve">the </w:t>
      </w:r>
      <w:r w:rsidR="00097600" w:rsidRPr="00D26703">
        <w:rPr>
          <w:rFonts w:cs="Arial"/>
          <w:bCs/>
          <w:sz w:val="24"/>
          <w:szCs w:val="24"/>
        </w:rPr>
        <w:t>trade-off</w:t>
      </w:r>
      <w:r w:rsidR="0003131C">
        <w:rPr>
          <w:rFonts w:cs="Arial"/>
          <w:bCs/>
          <w:sz w:val="24"/>
          <w:szCs w:val="24"/>
        </w:rPr>
        <w:t xml:space="preserve"> patterns</w:t>
      </w:r>
      <w:r w:rsidR="00B90FF1" w:rsidRPr="00D26703">
        <w:rPr>
          <w:rFonts w:cs="Arial"/>
          <w:bCs/>
          <w:sz w:val="24"/>
          <w:szCs w:val="24"/>
        </w:rPr>
        <w:t xml:space="preserve">, yet </w:t>
      </w:r>
      <w:r w:rsidR="007C6F5D" w:rsidRPr="00D26703">
        <w:rPr>
          <w:rFonts w:cs="Arial"/>
          <w:bCs/>
          <w:sz w:val="24"/>
          <w:szCs w:val="24"/>
        </w:rPr>
        <w:t>few</w:t>
      </w:r>
      <w:r w:rsidR="00B90FF1" w:rsidRPr="00D26703">
        <w:rPr>
          <w:rFonts w:cs="Arial"/>
          <w:bCs/>
          <w:sz w:val="24"/>
          <w:szCs w:val="24"/>
        </w:rPr>
        <w:t xml:space="preserve"> studies have examined </w:t>
      </w:r>
      <w:r w:rsidR="00097600" w:rsidRPr="00D26703">
        <w:rPr>
          <w:rFonts w:cs="Arial"/>
          <w:bCs/>
          <w:sz w:val="24"/>
          <w:szCs w:val="24"/>
        </w:rPr>
        <w:t>this</w:t>
      </w:r>
      <w:r w:rsidR="00D431F0" w:rsidRPr="00D26703">
        <w:rPr>
          <w:rFonts w:cs="Arial"/>
          <w:bCs/>
          <w:sz w:val="24"/>
          <w:szCs w:val="24"/>
        </w:rPr>
        <w:t xml:space="preserve"> </w:t>
      </w:r>
      <w:r w:rsidR="007C6F5D" w:rsidRPr="00D26703">
        <w:rPr>
          <w:rFonts w:cs="Arial"/>
          <w:bCs/>
          <w:sz w:val="24"/>
          <w:szCs w:val="24"/>
        </w:rPr>
        <w:fldChar w:fldCharType="begin"/>
      </w:r>
      <w:r w:rsidR="007C6F5D" w:rsidRPr="00D26703">
        <w:rPr>
          <w:rFonts w:cs="Arial"/>
          <w:bCs/>
          <w:sz w:val="24"/>
          <w:szCs w:val="24"/>
        </w:rPr>
        <w:instrText xml:space="preserve"> ADDIN EN.CITE &lt;EndNote&gt;&lt;Cite&gt;&lt;Author&gt;Woelber&lt;/Author&gt;&lt;Year&gt;2018&lt;/Year&gt;&lt;RecNum&gt;27&lt;/RecNum&gt;&lt;Prefix&gt;but see &lt;/Prefix&gt;&lt;DisplayText&gt;(but see Woelber et al. 2018)&lt;/DisplayText&gt;&lt;record&gt;&lt;rec-number&gt;27&lt;/rec-number&gt;&lt;foreign-keys&gt;&lt;key app="EN" db-id="z9xx2w0pverrspedt95pdps0rswpfe0ave99" timestamp="1715126197"&gt;27&lt;/key&gt;&lt;/foreign-keys&gt;&lt;ref-type name="Journal Article"&gt;17&lt;/ref-type&gt;&lt;contributors&gt;&lt;authors&gt;&lt;author&gt;Woelber, Brooke K&lt;/author&gt;&lt;author&gt;Hall, Carrie L&lt;/author&gt;&lt;author&gt;Howard, Daniel R&lt;/author&gt;&lt;/authors&gt;&lt;/contributors&gt;&lt;titles&gt;&lt;title&gt;Environmental cues influence parental brood structure decisions in the burying beetle Nicrophorus marginatus&lt;/title&gt;&lt;secondary-title&gt;Journal of ethology&lt;/secondary-title&gt;&lt;/titles&gt;&lt;periodical&gt;&lt;full-title&gt;Journal of ethology&lt;/full-title&gt;&lt;/periodical&gt;&lt;pages&gt;55-64&lt;/pages&gt;&lt;volume&gt;36&lt;/volume&gt;&lt;dates&gt;&lt;year&gt;2018&lt;/year&gt;&lt;/dates&gt;&lt;isbn&gt;0289-0771&lt;/isbn&gt;&lt;urls&gt;&lt;/urls&gt;&lt;/record&gt;&lt;/Cite&gt;&lt;/EndNote&gt;</w:instrText>
      </w:r>
      <w:r w:rsidR="007C6F5D" w:rsidRPr="00D26703">
        <w:rPr>
          <w:rFonts w:cs="Arial"/>
          <w:bCs/>
          <w:sz w:val="24"/>
          <w:szCs w:val="24"/>
        </w:rPr>
        <w:fldChar w:fldCharType="separate"/>
      </w:r>
      <w:r w:rsidR="007C6F5D" w:rsidRPr="00D26703">
        <w:rPr>
          <w:rFonts w:cs="Arial"/>
          <w:bCs/>
          <w:noProof/>
          <w:sz w:val="24"/>
          <w:szCs w:val="24"/>
        </w:rPr>
        <w:t>(but see Woelber et al. 2018)</w:t>
      </w:r>
      <w:r w:rsidR="007C6F5D" w:rsidRPr="00D26703">
        <w:rPr>
          <w:rFonts w:cs="Arial"/>
          <w:bCs/>
          <w:sz w:val="24"/>
          <w:szCs w:val="24"/>
        </w:rPr>
        <w:fldChar w:fldCharType="end"/>
      </w:r>
      <w:r w:rsidR="00B90FF1" w:rsidRPr="00D26703">
        <w:rPr>
          <w:rFonts w:cs="Arial"/>
          <w:bCs/>
          <w:sz w:val="24"/>
          <w:szCs w:val="24"/>
        </w:rPr>
        <w:t>.</w:t>
      </w:r>
      <w:r w:rsidR="00D26703" w:rsidRPr="00D26703">
        <w:rPr>
          <w:rFonts w:cs="Arial"/>
          <w:bCs/>
          <w:sz w:val="24"/>
          <w:szCs w:val="24"/>
        </w:rPr>
        <w:t xml:space="preserve"> </w:t>
      </w:r>
      <w:r w:rsidR="003246D8" w:rsidRPr="00D26703">
        <w:rPr>
          <w:rFonts w:cs="Arial"/>
          <w:bCs/>
          <w:sz w:val="24"/>
          <w:szCs w:val="24"/>
        </w:rPr>
        <w:t xml:space="preserve">Therefore, </w:t>
      </w:r>
      <w:r w:rsidR="004C7399">
        <w:rPr>
          <w:rFonts w:cs="Arial"/>
          <w:bCs/>
          <w:sz w:val="24"/>
          <w:szCs w:val="24"/>
        </w:rPr>
        <w:t>examining breeding outcomes</w:t>
      </w:r>
      <w:r w:rsidR="00B53142" w:rsidRPr="00D26703">
        <w:rPr>
          <w:rFonts w:cs="Arial"/>
          <w:bCs/>
          <w:sz w:val="24"/>
          <w:szCs w:val="24"/>
        </w:rPr>
        <w:t xml:space="preserve"> across a </w:t>
      </w:r>
      <w:r w:rsidR="001522F8" w:rsidRPr="00D26703">
        <w:rPr>
          <w:rFonts w:cs="Arial"/>
          <w:bCs/>
          <w:sz w:val="24"/>
          <w:szCs w:val="24"/>
        </w:rPr>
        <w:t xml:space="preserve">wide </w:t>
      </w:r>
      <w:r w:rsidR="00B53142" w:rsidRPr="00D26703">
        <w:rPr>
          <w:rFonts w:cs="Arial"/>
          <w:bCs/>
          <w:sz w:val="24"/>
          <w:szCs w:val="24"/>
        </w:rPr>
        <w:t>range of carcass size</w:t>
      </w:r>
      <w:r w:rsidR="001522F8" w:rsidRPr="00D26703">
        <w:rPr>
          <w:rFonts w:cs="Arial"/>
          <w:bCs/>
          <w:sz w:val="24"/>
          <w:szCs w:val="24"/>
        </w:rPr>
        <w:t>s</w:t>
      </w:r>
      <w:r w:rsidR="003246D8" w:rsidRPr="00D26703">
        <w:rPr>
          <w:rFonts w:cs="Arial"/>
          <w:bCs/>
          <w:sz w:val="24"/>
          <w:szCs w:val="24"/>
        </w:rPr>
        <w:t xml:space="preserve"> </w:t>
      </w:r>
      <w:r w:rsidR="001522F8" w:rsidRPr="00D26703">
        <w:rPr>
          <w:rFonts w:cs="Arial"/>
          <w:bCs/>
          <w:sz w:val="24"/>
          <w:szCs w:val="24"/>
        </w:rPr>
        <w:t>from</w:t>
      </w:r>
      <w:r w:rsidR="003246D8" w:rsidRPr="00D26703">
        <w:rPr>
          <w:rFonts w:cs="Arial"/>
          <w:bCs/>
          <w:sz w:val="24"/>
          <w:szCs w:val="24"/>
        </w:rPr>
        <w:t xml:space="preserve"> different</w:t>
      </w:r>
      <w:r w:rsidR="00341288" w:rsidRPr="00D26703">
        <w:rPr>
          <w:rFonts w:cs="Arial"/>
          <w:bCs/>
          <w:sz w:val="24"/>
          <w:szCs w:val="24"/>
        </w:rPr>
        <w:t xml:space="preserve"> carcass source</w:t>
      </w:r>
      <w:r w:rsidR="003246D8" w:rsidRPr="00D26703">
        <w:rPr>
          <w:rFonts w:cs="Arial"/>
          <w:bCs/>
          <w:sz w:val="24"/>
          <w:szCs w:val="24"/>
        </w:rPr>
        <w:t>s</w:t>
      </w:r>
      <w:r w:rsidR="00E25824" w:rsidRPr="00D26703">
        <w:rPr>
          <w:rFonts w:cs="Arial"/>
          <w:bCs/>
          <w:sz w:val="24"/>
          <w:szCs w:val="24"/>
        </w:rPr>
        <w:t xml:space="preserve"> </w:t>
      </w:r>
      <w:r w:rsidR="00341288" w:rsidRPr="00D26703">
        <w:rPr>
          <w:rFonts w:cs="Arial"/>
          <w:bCs/>
          <w:sz w:val="24"/>
          <w:szCs w:val="24"/>
        </w:rPr>
        <w:t xml:space="preserve">(e.g., </w:t>
      </w:r>
      <w:r w:rsidR="00E25824" w:rsidRPr="00D26703">
        <w:rPr>
          <w:rFonts w:cs="Arial"/>
          <w:bCs/>
          <w:sz w:val="24"/>
          <w:szCs w:val="24"/>
        </w:rPr>
        <w:t>lab and wild</w:t>
      </w:r>
      <w:r w:rsidR="00C05DAA" w:rsidRPr="00D26703">
        <w:rPr>
          <w:rFonts w:cs="Arial"/>
          <w:bCs/>
          <w:sz w:val="24"/>
          <w:szCs w:val="24"/>
        </w:rPr>
        <w:t xml:space="preserve"> carcasses</w:t>
      </w:r>
      <w:r w:rsidR="00341288" w:rsidRPr="00D26703">
        <w:rPr>
          <w:rFonts w:cs="Arial"/>
          <w:bCs/>
          <w:sz w:val="24"/>
          <w:szCs w:val="24"/>
        </w:rPr>
        <w:t>)</w:t>
      </w:r>
      <w:r w:rsidR="003246D8" w:rsidRPr="00D26703">
        <w:rPr>
          <w:rFonts w:cs="Arial"/>
          <w:bCs/>
          <w:sz w:val="24"/>
          <w:szCs w:val="24"/>
        </w:rPr>
        <w:t xml:space="preserve"> </w:t>
      </w:r>
      <w:r w:rsidR="000329CE" w:rsidRPr="00D26703">
        <w:rPr>
          <w:rFonts w:cs="Arial"/>
          <w:bCs/>
          <w:sz w:val="24"/>
          <w:szCs w:val="24"/>
        </w:rPr>
        <w:t>will help</w:t>
      </w:r>
      <w:r w:rsidR="003246D8" w:rsidRPr="00D26703">
        <w:rPr>
          <w:rFonts w:cs="Arial"/>
          <w:bCs/>
          <w:sz w:val="24"/>
          <w:szCs w:val="24"/>
        </w:rPr>
        <w:t xml:space="preserve"> better understand how resource </w:t>
      </w:r>
      <w:r w:rsidR="00776148" w:rsidRPr="00D26703">
        <w:rPr>
          <w:rFonts w:cs="Arial"/>
          <w:bCs/>
          <w:sz w:val="24"/>
          <w:szCs w:val="24"/>
        </w:rPr>
        <w:t xml:space="preserve">variation </w:t>
      </w:r>
      <w:r w:rsidR="003246D8" w:rsidRPr="00D26703">
        <w:rPr>
          <w:rFonts w:cs="Arial"/>
          <w:bCs/>
          <w:sz w:val="24"/>
          <w:szCs w:val="24"/>
        </w:rPr>
        <w:t>affect</w:t>
      </w:r>
      <w:r w:rsidR="001522F8" w:rsidRPr="00D26703">
        <w:rPr>
          <w:rFonts w:cs="Arial"/>
          <w:bCs/>
          <w:sz w:val="24"/>
          <w:szCs w:val="24"/>
        </w:rPr>
        <w:t>s</w:t>
      </w:r>
      <w:r w:rsidR="003246D8" w:rsidRPr="00D26703">
        <w:rPr>
          <w:rFonts w:cs="Arial"/>
          <w:bCs/>
          <w:sz w:val="24"/>
          <w:szCs w:val="24"/>
        </w:rPr>
        <w:t xml:space="preserve"> the offspring life history</w:t>
      </w:r>
      <w:r w:rsidR="00BE3504" w:rsidRPr="00D26703">
        <w:rPr>
          <w:rFonts w:cs="Arial"/>
          <w:bCs/>
          <w:sz w:val="24"/>
          <w:szCs w:val="24"/>
        </w:rPr>
        <w:t xml:space="preserve"> trade-off</w:t>
      </w:r>
      <w:r w:rsidR="003246D8" w:rsidRPr="00D26703">
        <w:rPr>
          <w:rFonts w:cs="Arial"/>
          <w:bCs/>
          <w:sz w:val="24"/>
          <w:szCs w:val="24"/>
        </w:rPr>
        <w:t xml:space="preserve"> </w:t>
      </w:r>
      <w:r w:rsidR="00BE3504" w:rsidRPr="00D26703">
        <w:rPr>
          <w:rFonts w:cs="Arial"/>
          <w:bCs/>
          <w:sz w:val="24"/>
          <w:szCs w:val="24"/>
        </w:rPr>
        <w:t xml:space="preserve">in </w:t>
      </w:r>
      <w:r w:rsidR="003246D8" w:rsidRPr="00D26703">
        <w:rPr>
          <w:rFonts w:cs="Arial"/>
          <w:bCs/>
          <w:sz w:val="24"/>
          <w:szCs w:val="24"/>
        </w:rPr>
        <w:t>burying beetles.</w:t>
      </w:r>
    </w:p>
    <w:p w14:paraId="750569BA" w14:textId="1DB0A2C2" w:rsidR="000548EF" w:rsidRDefault="00B72915" w:rsidP="00281910">
      <w:pPr>
        <w:spacing w:after="0" w:line="480" w:lineRule="auto"/>
        <w:rPr>
          <w:rFonts w:cs="Arial"/>
          <w:b/>
          <w:sz w:val="24"/>
          <w:szCs w:val="24"/>
        </w:rPr>
      </w:pPr>
      <w:r>
        <w:rPr>
          <w:rFonts w:cs="Arial"/>
          <w:bCs/>
          <w:color w:val="FF0000"/>
          <w:sz w:val="24"/>
          <w:szCs w:val="24"/>
        </w:rPr>
        <w:tab/>
      </w:r>
      <w:r w:rsidR="00B732E3" w:rsidRPr="00BA3FC5">
        <w:rPr>
          <w:rFonts w:cs="Arial"/>
          <w:bCs/>
          <w:sz w:val="24"/>
          <w:szCs w:val="24"/>
        </w:rPr>
        <w:t>In this study, we</w:t>
      </w:r>
      <w:r w:rsidR="00FF1DE6" w:rsidRPr="00BA3FC5">
        <w:rPr>
          <w:rFonts w:cs="Arial"/>
          <w:bCs/>
          <w:sz w:val="24"/>
          <w:szCs w:val="24"/>
        </w:rPr>
        <w:t xml:space="preserve"> </w:t>
      </w:r>
      <w:r w:rsidR="00BA3FC5" w:rsidRPr="00BA3FC5">
        <w:rPr>
          <w:rFonts w:cs="Arial"/>
          <w:bCs/>
          <w:sz w:val="24"/>
          <w:szCs w:val="24"/>
        </w:rPr>
        <w:t>aimed to</w:t>
      </w:r>
      <w:r w:rsidR="00FF1DE6" w:rsidRPr="00BA3FC5">
        <w:rPr>
          <w:rFonts w:cs="Arial"/>
          <w:bCs/>
          <w:sz w:val="24"/>
          <w:szCs w:val="24"/>
        </w:rPr>
        <w:t xml:space="preserve"> </w:t>
      </w:r>
      <w:r w:rsidR="00BA3FC5" w:rsidRPr="00BA3FC5">
        <w:rPr>
          <w:rFonts w:cs="Arial"/>
          <w:bCs/>
          <w:sz w:val="24"/>
          <w:szCs w:val="24"/>
        </w:rPr>
        <w:t xml:space="preserve">understand </w:t>
      </w:r>
      <w:r w:rsidR="00FF1DE6" w:rsidRPr="00BA3FC5">
        <w:rPr>
          <w:rFonts w:cs="Arial"/>
          <w:bCs/>
          <w:sz w:val="24"/>
          <w:szCs w:val="24"/>
        </w:rPr>
        <w:t xml:space="preserve">how </w:t>
      </w:r>
      <w:r w:rsidR="00BA3FC5" w:rsidRPr="00BA3FC5">
        <w:rPr>
          <w:rFonts w:cs="Arial"/>
          <w:bCs/>
          <w:sz w:val="24"/>
          <w:szCs w:val="24"/>
        </w:rPr>
        <w:t xml:space="preserve">various </w:t>
      </w:r>
      <w:r w:rsidR="00FF1DE6" w:rsidRPr="00BA3FC5">
        <w:rPr>
          <w:rFonts w:cs="Arial"/>
          <w:bCs/>
          <w:sz w:val="24"/>
          <w:szCs w:val="24"/>
        </w:rPr>
        <w:t>carcass attributes</w:t>
      </w:r>
      <w:r w:rsidR="00BA3FC5" w:rsidRPr="00BA3FC5">
        <w:rPr>
          <w:rFonts w:cs="Arial"/>
          <w:bCs/>
          <w:sz w:val="24"/>
          <w:szCs w:val="24"/>
        </w:rPr>
        <w:t xml:space="preserve"> (size, source, and </w:t>
      </w:r>
      <w:r w:rsidR="00C37764">
        <w:rPr>
          <w:rFonts w:cs="Arial"/>
          <w:bCs/>
          <w:sz w:val="24"/>
          <w:szCs w:val="24"/>
        </w:rPr>
        <w:t>taxon</w:t>
      </w:r>
      <w:r w:rsidR="00BA3FC5" w:rsidRPr="00BA3FC5">
        <w:rPr>
          <w:rFonts w:cs="Arial"/>
          <w:bCs/>
          <w:sz w:val="24"/>
          <w:szCs w:val="24"/>
        </w:rPr>
        <w:t>)</w:t>
      </w:r>
      <w:r w:rsidR="00FF1DE6" w:rsidRPr="00BA3FC5">
        <w:rPr>
          <w:rFonts w:cs="Arial"/>
          <w:bCs/>
          <w:sz w:val="24"/>
          <w:szCs w:val="24"/>
        </w:rPr>
        <w:t xml:space="preserve"> influence the </w:t>
      </w:r>
      <w:r w:rsidR="00C37764">
        <w:rPr>
          <w:rFonts w:cs="Arial"/>
          <w:bCs/>
          <w:sz w:val="24"/>
          <w:szCs w:val="24"/>
        </w:rPr>
        <w:t>breeding outcomes</w:t>
      </w:r>
      <w:r w:rsidR="00FF1DE6" w:rsidRPr="00BA3FC5">
        <w:rPr>
          <w:rFonts w:cs="Arial"/>
          <w:bCs/>
          <w:sz w:val="24"/>
          <w:szCs w:val="24"/>
        </w:rPr>
        <w:t>, larval performance, and offspring quality-quantity trade-off</w:t>
      </w:r>
      <w:r w:rsidR="00913621" w:rsidRPr="00BA3FC5">
        <w:rPr>
          <w:rFonts w:cs="Arial"/>
          <w:bCs/>
          <w:sz w:val="24"/>
          <w:szCs w:val="24"/>
        </w:rPr>
        <w:t xml:space="preserve"> in </w:t>
      </w:r>
      <w:r w:rsidR="00BA3FC5" w:rsidRPr="00BA3FC5">
        <w:rPr>
          <w:rFonts w:cs="Arial"/>
          <w:bCs/>
          <w:sz w:val="24"/>
          <w:szCs w:val="24"/>
        </w:rPr>
        <w:t>burying beetles. We conducted breeding experiments on the</w:t>
      </w:r>
      <w:r w:rsidR="00C34DF1">
        <w:rPr>
          <w:rFonts w:cs="Arial"/>
          <w:bCs/>
          <w:sz w:val="24"/>
          <w:szCs w:val="24"/>
        </w:rPr>
        <w:t xml:space="preserve"> </w:t>
      </w:r>
      <w:r w:rsidR="00BA3FC5" w:rsidRPr="00BA3FC5">
        <w:rPr>
          <w:rFonts w:cs="Arial"/>
          <w:bCs/>
          <w:sz w:val="24"/>
          <w:szCs w:val="24"/>
        </w:rPr>
        <w:t xml:space="preserve">species </w:t>
      </w:r>
      <w:commentRangeStart w:id="4"/>
      <w:r w:rsidR="00913621" w:rsidRPr="00BA3FC5">
        <w:rPr>
          <w:rFonts w:cs="Arial"/>
          <w:bCs/>
          <w:i/>
          <w:iCs/>
          <w:sz w:val="24"/>
          <w:szCs w:val="24"/>
        </w:rPr>
        <w:t>N</w:t>
      </w:r>
      <w:r w:rsidR="00090C22">
        <w:rPr>
          <w:rFonts w:cs="Arial"/>
          <w:bCs/>
          <w:i/>
          <w:iCs/>
          <w:sz w:val="24"/>
          <w:szCs w:val="24"/>
        </w:rPr>
        <w:t>icrophorus</w:t>
      </w:r>
      <w:commentRangeEnd w:id="4"/>
      <w:r w:rsidR="00DC5066">
        <w:rPr>
          <w:rStyle w:val="CommentReference"/>
        </w:rPr>
        <w:commentReference w:id="4"/>
      </w:r>
      <w:r w:rsidR="00913621" w:rsidRPr="00BA3FC5">
        <w:rPr>
          <w:rFonts w:cs="Arial"/>
          <w:bCs/>
          <w:i/>
          <w:iCs/>
          <w:sz w:val="24"/>
          <w:szCs w:val="24"/>
        </w:rPr>
        <w:t xml:space="preserve"> nepalensis</w:t>
      </w:r>
      <w:r w:rsidR="00BA3FC5" w:rsidRPr="00BA3FC5">
        <w:rPr>
          <w:rFonts w:cs="Arial"/>
          <w:bCs/>
          <w:sz w:val="24"/>
          <w:szCs w:val="24"/>
        </w:rPr>
        <w:t xml:space="preserve">, which has been shown to </w:t>
      </w:r>
      <w:r w:rsidR="00913621" w:rsidRPr="00BA3FC5">
        <w:rPr>
          <w:rFonts w:cs="Arial"/>
          <w:bCs/>
          <w:sz w:val="24"/>
          <w:szCs w:val="24"/>
        </w:rPr>
        <w:t xml:space="preserve">provide </w:t>
      </w:r>
      <w:r w:rsidR="00BA3FC5" w:rsidRPr="00BA3FC5">
        <w:rPr>
          <w:rFonts w:cs="Arial"/>
          <w:bCs/>
          <w:sz w:val="24"/>
          <w:szCs w:val="24"/>
        </w:rPr>
        <w:t xml:space="preserve">extensive </w:t>
      </w:r>
      <w:r w:rsidR="00913621" w:rsidRPr="00BA3FC5">
        <w:rPr>
          <w:rFonts w:cs="Arial"/>
          <w:bCs/>
          <w:sz w:val="24"/>
          <w:szCs w:val="24"/>
        </w:rPr>
        <w:t xml:space="preserve">parental care for offspring. </w:t>
      </w:r>
      <w:r w:rsidR="00427053">
        <w:rPr>
          <w:rFonts w:cs="Arial"/>
          <w:bCs/>
          <w:sz w:val="24"/>
          <w:szCs w:val="24"/>
        </w:rPr>
        <w:t>F</w:t>
      </w:r>
      <w:r w:rsidR="000565CE" w:rsidRPr="00C02F78">
        <w:rPr>
          <w:rFonts w:cs="Arial"/>
          <w:bCs/>
          <w:sz w:val="24"/>
          <w:szCs w:val="24"/>
        </w:rPr>
        <w:t>irst</w:t>
      </w:r>
      <w:r w:rsidR="00427053">
        <w:rPr>
          <w:rFonts w:cs="Arial"/>
          <w:bCs/>
          <w:sz w:val="24"/>
          <w:szCs w:val="24"/>
        </w:rPr>
        <w:t>, we</w:t>
      </w:r>
      <w:r w:rsidR="000565CE" w:rsidRPr="00C02F78">
        <w:rPr>
          <w:rFonts w:cs="Arial"/>
          <w:bCs/>
          <w:sz w:val="24"/>
          <w:szCs w:val="24"/>
        </w:rPr>
        <w:t xml:space="preserve"> e</w:t>
      </w:r>
      <w:r w:rsidR="00D233BA" w:rsidRPr="00C02F78">
        <w:rPr>
          <w:rFonts w:cs="Arial"/>
          <w:bCs/>
          <w:sz w:val="24"/>
          <w:szCs w:val="24"/>
        </w:rPr>
        <w:t>xamine</w:t>
      </w:r>
      <w:r w:rsidR="000565CE" w:rsidRPr="00C02F78">
        <w:rPr>
          <w:rFonts w:cs="Arial"/>
          <w:bCs/>
          <w:sz w:val="24"/>
          <w:szCs w:val="24"/>
        </w:rPr>
        <w:t>d</w:t>
      </w:r>
      <w:r w:rsidR="009F1410" w:rsidRPr="00C02F78">
        <w:rPr>
          <w:rFonts w:cs="Arial"/>
          <w:bCs/>
          <w:sz w:val="24"/>
          <w:szCs w:val="24"/>
        </w:rPr>
        <w:t xml:space="preserve"> how breeding outcomes (clutch size, brood size, brood mass, etc.) and carcass use efficiency varie</w:t>
      </w:r>
      <w:r w:rsidR="00BA6276">
        <w:rPr>
          <w:rFonts w:cs="Arial"/>
          <w:bCs/>
          <w:sz w:val="24"/>
          <w:szCs w:val="24"/>
        </w:rPr>
        <w:t>d</w:t>
      </w:r>
      <w:r w:rsidR="005C74B4">
        <w:rPr>
          <w:rFonts w:cs="Arial"/>
          <w:bCs/>
          <w:sz w:val="24"/>
          <w:szCs w:val="24"/>
        </w:rPr>
        <w:t xml:space="preserve"> across</w:t>
      </w:r>
      <w:r w:rsidR="009F1410" w:rsidRPr="00C02F78">
        <w:rPr>
          <w:rFonts w:cs="Arial"/>
          <w:bCs/>
          <w:sz w:val="24"/>
          <w:szCs w:val="24"/>
        </w:rPr>
        <w:t xml:space="preserve"> </w:t>
      </w:r>
      <w:r w:rsidR="005C74B4">
        <w:rPr>
          <w:rFonts w:cs="Arial"/>
          <w:bCs/>
          <w:sz w:val="24"/>
          <w:szCs w:val="24"/>
        </w:rPr>
        <w:t xml:space="preserve">a broad range of </w:t>
      </w:r>
      <w:r w:rsidR="009F1410" w:rsidRPr="00C02F78">
        <w:rPr>
          <w:rFonts w:cs="Arial"/>
          <w:bCs/>
          <w:sz w:val="24"/>
          <w:szCs w:val="24"/>
        </w:rPr>
        <w:t>car</w:t>
      </w:r>
      <w:r w:rsidR="00D233BA" w:rsidRPr="00C02F78">
        <w:rPr>
          <w:rFonts w:cs="Arial"/>
          <w:bCs/>
          <w:sz w:val="24"/>
          <w:szCs w:val="24"/>
        </w:rPr>
        <w:t xml:space="preserve">cass </w:t>
      </w:r>
      <w:r w:rsidR="00C37764">
        <w:rPr>
          <w:rFonts w:cs="Arial"/>
          <w:bCs/>
          <w:sz w:val="24"/>
          <w:szCs w:val="24"/>
        </w:rPr>
        <w:t>size</w:t>
      </w:r>
      <w:r w:rsidR="009F1410" w:rsidRPr="00C02F78">
        <w:rPr>
          <w:rFonts w:cs="Arial"/>
          <w:bCs/>
          <w:sz w:val="24"/>
          <w:szCs w:val="24"/>
        </w:rPr>
        <w:t xml:space="preserve"> </w:t>
      </w:r>
      <w:r w:rsidR="00462D3C">
        <w:rPr>
          <w:rFonts w:cs="Arial"/>
          <w:bCs/>
          <w:sz w:val="24"/>
          <w:szCs w:val="24"/>
        </w:rPr>
        <w:t>(</w:t>
      </w:r>
      <w:r w:rsidR="00C37764">
        <w:rPr>
          <w:rFonts w:cs="Arial"/>
          <w:bCs/>
          <w:sz w:val="24"/>
          <w:szCs w:val="24"/>
        </w:rPr>
        <w:t xml:space="preserve">weight was </w:t>
      </w:r>
      <w:r w:rsidR="00462D3C">
        <w:rPr>
          <w:rFonts w:cs="Arial"/>
          <w:bCs/>
          <w:sz w:val="24"/>
          <w:szCs w:val="24"/>
        </w:rPr>
        <w:t>u</w:t>
      </w:r>
      <w:r w:rsidR="009F1410" w:rsidRPr="00C02F78">
        <w:rPr>
          <w:rFonts w:cs="Arial"/>
          <w:bCs/>
          <w:sz w:val="24"/>
          <w:szCs w:val="24"/>
        </w:rPr>
        <w:t>sed as a proxy for size</w:t>
      </w:r>
      <w:r w:rsidR="00C37764">
        <w:rPr>
          <w:rFonts w:cs="Arial"/>
          <w:bCs/>
          <w:sz w:val="24"/>
          <w:szCs w:val="24"/>
        </w:rPr>
        <w:t xml:space="preserve"> in this study</w:t>
      </w:r>
      <w:r w:rsidR="009F1410" w:rsidRPr="00C02F78">
        <w:rPr>
          <w:rFonts w:cs="Arial"/>
          <w:bCs/>
          <w:sz w:val="24"/>
          <w:szCs w:val="24"/>
        </w:rPr>
        <w:t>)</w:t>
      </w:r>
      <w:r w:rsidR="00D233BA" w:rsidRPr="00C02F78">
        <w:rPr>
          <w:rFonts w:cs="Arial"/>
          <w:bCs/>
          <w:sz w:val="24"/>
          <w:szCs w:val="24"/>
        </w:rPr>
        <w:t xml:space="preserve"> </w:t>
      </w:r>
      <w:r w:rsidR="0089295B" w:rsidRPr="00C02F78">
        <w:rPr>
          <w:rFonts w:cs="Arial"/>
          <w:bCs/>
          <w:sz w:val="24"/>
          <w:szCs w:val="24"/>
        </w:rPr>
        <w:t>on</w:t>
      </w:r>
      <w:r w:rsidR="000C72CC" w:rsidRPr="00C02F78">
        <w:rPr>
          <w:rFonts w:cs="Arial"/>
          <w:bCs/>
          <w:sz w:val="24"/>
          <w:szCs w:val="24"/>
        </w:rPr>
        <w:t xml:space="preserve"> lab</w:t>
      </w:r>
      <w:r w:rsidR="00180C9F">
        <w:rPr>
          <w:rFonts w:cs="Arial"/>
          <w:bCs/>
          <w:sz w:val="24"/>
          <w:szCs w:val="24"/>
        </w:rPr>
        <w:t xml:space="preserve"> (laboratory mice)</w:t>
      </w:r>
      <w:r w:rsidR="000C72CC" w:rsidRPr="00C02F78">
        <w:rPr>
          <w:rFonts w:cs="Arial"/>
          <w:bCs/>
          <w:sz w:val="24"/>
          <w:szCs w:val="24"/>
        </w:rPr>
        <w:t xml:space="preserve"> </w:t>
      </w:r>
      <w:r w:rsidR="00D233BA" w:rsidRPr="00C02F78">
        <w:rPr>
          <w:rFonts w:cs="Arial"/>
          <w:bCs/>
          <w:sz w:val="24"/>
          <w:szCs w:val="24"/>
        </w:rPr>
        <w:t>and</w:t>
      </w:r>
      <w:r w:rsidR="000C72CC" w:rsidRPr="00C02F78">
        <w:rPr>
          <w:rFonts w:cs="Arial"/>
          <w:bCs/>
          <w:sz w:val="24"/>
          <w:szCs w:val="24"/>
        </w:rPr>
        <w:t xml:space="preserve"> wild</w:t>
      </w:r>
      <w:r w:rsidR="00180C9F">
        <w:rPr>
          <w:rFonts w:cs="Arial"/>
          <w:bCs/>
          <w:sz w:val="24"/>
          <w:szCs w:val="24"/>
        </w:rPr>
        <w:t xml:space="preserve"> </w:t>
      </w:r>
      <w:r w:rsidR="000C72CC" w:rsidRPr="00C02F78">
        <w:rPr>
          <w:rFonts w:cs="Arial"/>
          <w:bCs/>
          <w:sz w:val="24"/>
          <w:szCs w:val="24"/>
        </w:rPr>
        <w:t>carcasses</w:t>
      </w:r>
      <w:r w:rsidR="00180C9F">
        <w:rPr>
          <w:rFonts w:cs="Arial"/>
          <w:bCs/>
          <w:sz w:val="24"/>
          <w:szCs w:val="24"/>
        </w:rPr>
        <w:t xml:space="preserve"> (wild </w:t>
      </w:r>
      <w:r w:rsidR="00180C9F" w:rsidRPr="005C74B4">
        <w:rPr>
          <w:rFonts w:cs="Arial"/>
          <w:bCs/>
          <w:sz w:val="24"/>
          <w:szCs w:val="24"/>
        </w:rPr>
        <w:t>mammal</w:t>
      </w:r>
      <w:r w:rsidR="00180C9F">
        <w:rPr>
          <w:rFonts w:cs="Arial"/>
          <w:bCs/>
          <w:sz w:val="24"/>
          <w:szCs w:val="24"/>
        </w:rPr>
        <w:t>s</w:t>
      </w:r>
      <w:r w:rsidR="00180C9F" w:rsidRPr="005C74B4">
        <w:rPr>
          <w:rFonts w:cs="Arial"/>
          <w:bCs/>
          <w:sz w:val="24"/>
          <w:szCs w:val="24"/>
        </w:rPr>
        <w:t>, bird</w:t>
      </w:r>
      <w:r w:rsidR="00180C9F">
        <w:rPr>
          <w:rFonts w:cs="Arial"/>
          <w:bCs/>
          <w:sz w:val="24"/>
          <w:szCs w:val="24"/>
        </w:rPr>
        <w:t>s</w:t>
      </w:r>
      <w:r w:rsidR="00180C9F" w:rsidRPr="005C74B4">
        <w:rPr>
          <w:rFonts w:cs="Arial"/>
          <w:bCs/>
          <w:sz w:val="24"/>
          <w:szCs w:val="24"/>
        </w:rPr>
        <w:t>, and reptile</w:t>
      </w:r>
      <w:r w:rsidR="00180C9F">
        <w:rPr>
          <w:rFonts w:cs="Arial"/>
          <w:bCs/>
          <w:sz w:val="24"/>
          <w:szCs w:val="24"/>
        </w:rPr>
        <w:t>s)</w:t>
      </w:r>
      <w:r w:rsidR="001D3BCF" w:rsidRPr="00C02F78">
        <w:rPr>
          <w:rFonts w:cs="Arial"/>
          <w:bCs/>
          <w:sz w:val="24"/>
          <w:szCs w:val="24"/>
        </w:rPr>
        <w:t xml:space="preserve">. </w:t>
      </w:r>
      <w:r w:rsidR="00180C9F">
        <w:rPr>
          <w:rFonts w:cs="Arial"/>
          <w:bCs/>
          <w:sz w:val="24"/>
          <w:szCs w:val="24"/>
        </w:rPr>
        <w:t>W</w:t>
      </w:r>
      <w:r w:rsidR="00180C9F" w:rsidRPr="005C74B4">
        <w:rPr>
          <w:rFonts w:cs="Arial"/>
          <w:bCs/>
          <w:sz w:val="24"/>
          <w:szCs w:val="24"/>
        </w:rPr>
        <w:t xml:space="preserve">e </w:t>
      </w:r>
      <w:r w:rsidR="00180C9F">
        <w:rPr>
          <w:rFonts w:cs="Arial"/>
          <w:bCs/>
          <w:sz w:val="24"/>
          <w:szCs w:val="24"/>
        </w:rPr>
        <w:t>further focused on the wild carcasses and compared</w:t>
      </w:r>
      <w:r w:rsidR="00180C9F" w:rsidRPr="005C74B4">
        <w:rPr>
          <w:rFonts w:cs="Arial"/>
          <w:bCs/>
          <w:sz w:val="24"/>
          <w:szCs w:val="24"/>
        </w:rPr>
        <w:t xml:space="preserve"> the </w:t>
      </w:r>
      <w:r w:rsidR="004604D5">
        <w:rPr>
          <w:rFonts w:cs="Arial"/>
          <w:bCs/>
          <w:sz w:val="24"/>
          <w:szCs w:val="24"/>
        </w:rPr>
        <w:t xml:space="preserve">larval </w:t>
      </w:r>
      <w:r w:rsidR="007B5A9E">
        <w:rPr>
          <w:rFonts w:cs="Arial"/>
          <w:bCs/>
          <w:sz w:val="24"/>
          <w:szCs w:val="24"/>
        </w:rPr>
        <w:t>breeding outcomes</w:t>
      </w:r>
      <w:r w:rsidR="00180C9F" w:rsidRPr="005C74B4">
        <w:rPr>
          <w:rFonts w:cs="Arial"/>
          <w:bCs/>
          <w:sz w:val="24"/>
          <w:szCs w:val="24"/>
        </w:rPr>
        <w:t xml:space="preserve"> </w:t>
      </w:r>
      <w:r w:rsidR="004604D5">
        <w:rPr>
          <w:rFonts w:cs="Arial"/>
          <w:bCs/>
          <w:sz w:val="24"/>
          <w:szCs w:val="24"/>
        </w:rPr>
        <w:t xml:space="preserve">and carcass use efficiency </w:t>
      </w:r>
      <w:r w:rsidR="00180C9F" w:rsidRPr="005C74B4">
        <w:rPr>
          <w:rFonts w:cs="Arial"/>
          <w:bCs/>
          <w:sz w:val="24"/>
          <w:szCs w:val="24"/>
        </w:rPr>
        <w:t xml:space="preserve">of </w:t>
      </w:r>
      <w:r w:rsidR="00180C9F" w:rsidRPr="005C74B4">
        <w:rPr>
          <w:rFonts w:cs="Arial"/>
          <w:bCs/>
          <w:i/>
          <w:iCs/>
          <w:sz w:val="24"/>
          <w:szCs w:val="24"/>
        </w:rPr>
        <w:t>N. nepalensis</w:t>
      </w:r>
      <w:r w:rsidR="00180C9F" w:rsidRPr="005C74B4">
        <w:rPr>
          <w:rFonts w:cs="Arial"/>
          <w:bCs/>
          <w:sz w:val="24"/>
          <w:szCs w:val="24"/>
        </w:rPr>
        <w:t xml:space="preserve"> on </w:t>
      </w:r>
      <w:r w:rsidR="00180C9F">
        <w:rPr>
          <w:rFonts w:cs="Arial"/>
          <w:bCs/>
          <w:sz w:val="24"/>
          <w:szCs w:val="24"/>
        </w:rPr>
        <w:t>the three</w:t>
      </w:r>
      <w:r w:rsidR="00180C9F" w:rsidRPr="005C74B4">
        <w:rPr>
          <w:rFonts w:cs="Arial"/>
          <w:bCs/>
          <w:sz w:val="24"/>
          <w:szCs w:val="24"/>
        </w:rPr>
        <w:t xml:space="preserve"> </w:t>
      </w:r>
      <w:r w:rsidR="00180C9F" w:rsidRPr="00180C9F">
        <w:rPr>
          <w:rFonts w:cs="Arial"/>
          <w:bCs/>
          <w:sz w:val="24"/>
          <w:szCs w:val="24"/>
        </w:rPr>
        <w:t>wild carcass taxa</w:t>
      </w:r>
      <w:r w:rsidR="00180C9F" w:rsidRPr="005C74B4">
        <w:rPr>
          <w:rFonts w:cs="Arial"/>
          <w:bCs/>
          <w:sz w:val="24"/>
          <w:szCs w:val="24"/>
        </w:rPr>
        <w:t xml:space="preserve">. </w:t>
      </w:r>
      <w:r w:rsidR="001D3BCF" w:rsidRPr="00C02F78">
        <w:rPr>
          <w:rFonts w:cs="Arial"/>
          <w:bCs/>
          <w:sz w:val="24"/>
          <w:szCs w:val="24"/>
        </w:rPr>
        <w:t>We expect</w:t>
      </w:r>
      <w:r w:rsidR="00C02F78" w:rsidRPr="00C02F78">
        <w:rPr>
          <w:rFonts w:cs="Arial"/>
          <w:bCs/>
          <w:sz w:val="24"/>
          <w:szCs w:val="24"/>
        </w:rPr>
        <w:t>ed</w:t>
      </w:r>
      <w:r w:rsidR="001D3BCF" w:rsidRPr="00C02F78">
        <w:rPr>
          <w:rFonts w:cs="Arial"/>
          <w:bCs/>
          <w:sz w:val="24"/>
          <w:szCs w:val="24"/>
        </w:rPr>
        <w:t xml:space="preserve"> </w:t>
      </w:r>
      <w:r w:rsidR="00913621" w:rsidRPr="00C02F78">
        <w:rPr>
          <w:rFonts w:cs="Arial"/>
          <w:bCs/>
          <w:sz w:val="24"/>
          <w:szCs w:val="24"/>
        </w:rPr>
        <w:t xml:space="preserve">that there </w:t>
      </w:r>
      <w:r w:rsidR="00C02F78" w:rsidRPr="00C02F78">
        <w:rPr>
          <w:rFonts w:cs="Arial"/>
          <w:bCs/>
          <w:sz w:val="24"/>
          <w:szCs w:val="24"/>
        </w:rPr>
        <w:t>would be</w:t>
      </w:r>
      <w:r w:rsidR="00913621" w:rsidRPr="00C02F78">
        <w:rPr>
          <w:rFonts w:cs="Arial"/>
          <w:bCs/>
          <w:sz w:val="24"/>
          <w:szCs w:val="24"/>
        </w:rPr>
        <w:t xml:space="preserve"> an optimal carcass </w:t>
      </w:r>
      <w:r w:rsidR="00C37764">
        <w:rPr>
          <w:rFonts w:cs="Arial"/>
          <w:bCs/>
          <w:sz w:val="24"/>
          <w:szCs w:val="24"/>
        </w:rPr>
        <w:t>size</w:t>
      </w:r>
      <w:r w:rsidR="00C02F78" w:rsidRPr="00C02F78">
        <w:rPr>
          <w:rFonts w:cs="Arial"/>
          <w:bCs/>
          <w:sz w:val="24"/>
          <w:szCs w:val="24"/>
        </w:rPr>
        <w:t xml:space="preserve"> for breeding,</w:t>
      </w:r>
      <w:r w:rsidR="00913621" w:rsidRPr="00C02F78">
        <w:rPr>
          <w:rFonts w:cs="Arial"/>
          <w:bCs/>
          <w:sz w:val="24"/>
          <w:szCs w:val="24"/>
        </w:rPr>
        <w:t xml:space="preserve"> and the </w:t>
      </w:r>
      <w:r w:rsidR="00180C9F">
        <w:rPr>
          <w:rFonts w:cs="Arial"/>
          <w:bCs/>
          <w:sz w:val="24"/>
          <w:szCs w:val="24"/>
        </w:rPr>
        <w:t>breeding outcomes</w:t>
      </w:r>
      <w:r w:rsidR="00913621" w:rsidRPr="00C02F78">
        <w:rPr>
          <w:rFonts w:cs="Arial"/>
          <w:bCs/>
          <w:sz w:val="24"/>
          <w:szCs w:val="24"/>
        </w:rPr>
        <w:t xml:space="preserve"> may differ between lab and wild carcasses</w:t>
      </w:r>
      <w:r w:rsidR="00180C9F">
        <w:rPr>
          <w:rFonts w:cs="Arial"/>
          <w:bCs/>
          <w:sz w:val="24"/>
          <w:szCs w:val="24"/>
        </w:rPr>
        <w:t xml:space="preserve"> as well as among different </w:t>
      </w:r>
      <w:r w:rsidR="00180C9F" w:rsidRPr="005C74B4">
        <w:rPr>
          <w:rFonts w:cs="Arial"/>
          <w:bCs/>
          <w:sz w:val="24"/>
          <w:szCs w:val="24"/>
        </w:rPr>
        <w:t>wild carcass taxa</w:t>
      </w:r>
      <w:r w:rsidR="00180C9F">
        <w:rPr>
          <w:rFonts w:cs="Arial"/>
          <w:bCs/>
          <w:sz w:val="24"/>
          <w:szCs w:val="24"/>
        </w:rPr>
        <w:t xml:space="preserve">. </w:t>
      </w:r>
      <w:r w:rsidR="004C6C7B">
        <w:rPr>
          <w:rFonts w:cs="Arial"/>
          <w:bCs/>
          <w:sz w:val="24"/>
          <w:szCs w:val="24"/>
        </w:rPr>
        <w:t>W</w:t>
      </w:r>
      <w:r w:rsidR="00427053" w:rsidRPr="005C74B4">
        <w:rPr>
          <w:rFonts w:cs="Arial"/>
          <w:bCs/>
          <w:sz w:val="24"/>
          <w:szCs w:val="24"/>
        </w:rPr>
        <w:t>e</w:t>
      </w:r>
      <w:r w:rsidR="004C6C7B">
        <w:rPr>
          <w:rFonts w:cs="Arial"/>
          <w:bCs/>
          <w:sz w:val="24"/>
          <w:szCs w:val="24"/>
        </w:rPr>
        <w:t xml:space="preserve"> </w:t>
      </w:r>
      <w:r w:rsidR="00180C9F">
        <w:rPr>
          <w:rFonts w:cs="Arial"/>
          <w:bCs/>
          <w:sz w:val="24"/>
          <w:szCs w:val="24"/>
        </w:rPr>
        <w:t>next</w:t>
      </w:r>
      <w:r w:rsidR="004C6C7B">
        <w:rPr>
          <w:rFonts w:cs="Arial"/>
          <w:bCs/>
          <w:sz w:val="24"/>
          <w:szCs w:val="24"/>
        </w:rPr>
        <w:t xml:space="preserve"> </w:t>
      </w:r>
      <w:r w:rsidR="000565CE" w:rsidRPr="005C74B4">
        <w:rPr>
          <w:rFonts w:cs="Arial"/>
          <w:bCs/>
          <w:sz w:val="24"/>
          <w:szCs w:val="24"/>
        </w:rPr>
        <w:t>q</w:t>
      </w:r>
      <w:r w:rsidR="00D233BA" w:rsidRPr="005C74B4">
        <w:rPr>
          <w:rFonts w:cs="Arial"/>
          <w:bCs/>
          <w:sz w:val="24"/>
          <w:szCs w:val="24"/>
        </w:rPr>
        <w:t>uantif</w:t>
      </w:r>
      <w:r w:rsidR="00C02F78" w:rsidRPr="005C74B4">
        <w:rPr>
          <w:rFonts w:cs="Arial"/>
          <w:bCs/>
          <w:sz w:val="24"/>
          <w:szCs w:val="24"/>
        </w:rPr>
        <w:t>ied</w:t>
      </w:r>
      <w:r w:rsidR="00D233BA" w:rsidRPr="005C74B4">
        <w:rPr>
          <w:rFonts w:cs="Arial"/>
          <w:bCs/>
          <w:sz w:val="24"/>
          <w:szCs w:val="24"/>
        </w:rPr>
        <w:t xml:space="preserve"> the </w:t>
      </w:r>
      <w:r w:rsidR="00427053" w:rsidRPr="005C74B4">
        <w:rPr>
          <w:rFonts w:cs="Arial"/>
          <w:bCs/>
          <w:sz w:val="24"/>
          <w:szCs w:val="24"/>
        </w:rPr>
        <w:t xml:space="preserve">tissue </w:t>
      </w:r>
      <w:r w:rsidR="00D233BA" w:rsidRPr="005C74B4">
        <w:rPr>
          <w:rFonts w:cs="Arial"/>
          <w:bCs/>
          <w:sz w:val="24"/>
          <w:szCs w:val="24"/>
        </w:rPr>
        <w:t xml:space="preserve">nutritional composition of </w:t>
      </w:r>
      <w:r w:rsidR="00180C9F">
        <w:rPr>
          <w:rFonts w:cs="Arial"/>
          <w:bCs/>
          <w:sz w:val="24"/>
          <w:szCs w:val="24"/>
        </w:rPr>
        <w:t xml:space="preserve">lab and </w:t>
      </w:r>
      <w:r w:rsidR="005C74B4" w:rsidRPr="005C74B4">
        <w:rPr>
          <w:rFonts w:cs="Arial"/>
          <w:bCs/>
          <w:sz w:val="24"/>
          <w:szCs w:val="24"/>
        </w:rPr>
        <w:t>wild carcass</w:t>
      </w:r>
      <w:r w:rsidR="00180C9F">
        <w:rPr>
          <w:rFonts w:cs="Arial"/>
          <w:bCs/>
          <w:sz w:val="24"/>
          <w:szCs w:val="24"/>
        </w:rPr>
        <w:t xml:space="preserve">es </w:t>
      </w:r>
      <w:r w:rsidR="00D233BA" w:rsidRPr="005C74B4">
        <w:rPr>
          <w:rFonts w:cs="Arial"/>
          <w:bCs/>
          <w:sz w:val="24"/>
          <w:szCs w:val="24"/>
        </w:rPr>
        <w:t xml:space="preserve">and </w:t>
      </w:r>
      <w:r w:rsidR="00427053" w:rsidRPr="005C74B4">
        <w:rPr>
          <w:rFonts w:cs="Arial"/>
          <w:bCs/>
          <w:sz w:val="24"/>
          <w:szCs w:val="24"/>
        </w:rPr>
        <w:t xml:space="preserve">conducted a larval feeding experiment </w:t>
      </w:r>
      <w:r w:rsidR="00427053" w:rsidRPr="00CB077C">
        <w:rPr>
          <w:rFonts w:cs="Arial"/>
          <w:bCs/>
          <w:sz w:val="24"/>
          <w:szCs w:val="24"/>
        </w:rPr>
        <w:t xml:space="preserve">using </w:t>
      </w:r>
      <w:r w:rsidR="007F1B8F">
        <w:rPr>
          <w:rFonts w:cs="Arial"/>
          <w:bCs/>
          <w:sz w:val="24"/>
          <w:szCs w:val="24"/>
        </w:rPr>
        <w:t>carcass tissues from different sources and taxa</w:t>
      </w:r>
      <w:r w:rsidR="001D3BCF" w:rsidRPr="00CB077C">
        <w:rPr>
          <w:rFonts w:cs="Arial"/>
          <w:bCs/>
          <w:sz w:val="24"/>
          <w:szCs w:val="24"/>
        </w:rPr>
        <w:t xml:space="preserve">. </w:t>
      </w:r>
      <w:r w:rsidR="005C74B4" w:rsidRPr="00CB077C">
        <w:rPr>
          <w:rFonts w:cs="Arial"/>
          <w:bCs/>
          <w:sz w:val="24"/>
          <w:szCs w:val="24"/>
        </w:rPr>
        <w:t>W</w:t>
      </w:r>
      <w:r w:rsidR="001D3BCF" w:rsidRPr="00CB077C">
        <w:rPr>
          <w:rFonts w:cs="Arial"/>
          <w:bCs/>
          <w:sz w:val="24"/>
          <w:szCs w:val="24"/>
        </w:rPr>
        <w:t xml:space="preserve">e expected </w:t>
      </w:r>
      <w:r w:rsidR="005C74B4" w:rsidRPr="00CB077C">
        <w:rPr>
          <w:rFonts w:cs="Arial"/>
          <w:bCs/>
          <w:sz w:val="24"/>
          <w:szCs w:val="24"/>
        </w:rPr>
        <w:t>that</w:t>
      </w:r>
      <w:r w:rsidR="000565CE" w:rsidRPr="00CB077C">
        <w:rPr>
          <w:rFonts w:cs="Arial"/>
          <w:bCs/>
          <w:sz w:val="24"/>
          <w:szCs w:val="24"/>
        </w:rPr>
        <w:t xml:space="preserve"> </w:t>
      </w:r>
      <w:r w:rsidR="000624C3">
        <w:rPr>
          <w:rFonts w:cs="Arial"/>
          <w:bCs/>
          <w:sz w:val="24"/>
          <w:szCs w:val="24"/>
        </w:rPr>
        <w:t xml:space="preserve">the </w:t>
      </w:r>
      <w:r w:rsidR="005C74B4" w:rsidRPr="00CB077C">
        <w:rPr>
          <w:rFonts w:cs="Arial"/>
          <w:bCs/>
          <w:sz w:val="24"/>
          <w:szCs w:val="24"/>
        </w:rPr>
        <w:t>larv</w:t>
      </w:r>
      <w:r w:rsidR="007B5A9E">
        <w:rPr>
          <w:rFonts w:cs="Arial"/>
          <w:bCs/>
          <w:sz w:val="24"/>
          <w:szCs w:val="24"/>
        </w:rPr>
        <w:t xml:space="preserve">ae </w:t>
      </w:r>
      <w:r w:rsidR="005C74B4" w:rsidRPr="00CB077C">
        <w:rPr>
          <w:rFonts w:cs="Arial"/>
          <w:bCs/>
          <w:sz w:val="24"/>
          <w:szCs w:val="24"/>
        </w:rPr>
        <w:t>would</w:t>
      </w:r>
      <w:r w:rsidR="000565CE" w:rsidRPr="00CB077C">
        <w:rPr>
          <w:rFonts w:cs="Arial"/>
          <w:bCs/>
          <w:sz w:val="24"/>
          <w:szCs w:val="24"/>
        </w:rPr>
        <w:t xml:space="preserve"> </w:t>
      </w:r>
      <w:r w:rsidR="007B5A9E">
        <w:rPr>
          <w:rFonts w:cs="Arial"/>
          <w:bCs/>
          <w:sz w:val="24"/>
          <w:szCs w:val="24"/>
        </w:rPr>
        <w:t>perform</w:t>
      </w:r>
      <w:r w:rsidR="000565CE" w:rsidRPr="00CB077C">
        <w:rPr>
          <w:rFonts w:cs="Arial"/>
          <w:bCs/>
          <w:sz w:val="24"/>
          <w:szCs w:val="24"/>
        </w:rPr>
        <w:t xml:space="preserve"> </w:t>
      </w:r>
      <w:r w:rsidR="007B5A9E">
        <w:rPr>
          <w:rFonts w:cs="Arial"/>
          <w:bCs/>
          <w:sz w:val="24"/>
          <w:szCs w:val="24"/>
        </w:rPr>
        <w:t>better</w:t>
      </w:r>
      <w:r w:rsidR="000565CE" w:rsidRPr="00CB077C">
        <w:rPr>
          <w:rFonts w:cs="Arial"/>
          <w:bCs/>
          <w:sz w:val="24"/>
          <w:szCs w:val="24"/>
        </w:rPr>
        <w:t xml:space="preserve"> </w:t>
      </w:r>
      <w:r w:rsidR="000624C3">
        <w:rPr>
          <w:rFonts w:cs="Arial"/>
          <w:bCs/>
          <w:sz w:val="24"/>
          <w:szCs w:val="24"/>
        </w:rPr>
        <w:t>when fe</w:t>
      </w:r>
      <w:r w:rsidR="007B5A9E">
        <w:rPr>
          <w:rFonts w:cs="Arial"/>
          <w:bCs/>
          <w:sz w:val="24"/>
          <w:szCs w:val="24"/>
        </w:rPr>
        <w:t>e</w:t>
      </w:r>
      <w:r w:rsidR="000624C3">
        <w:rPr>
          <w:rFonts w:cs="Arial"/>
          <w:bCs/>
          <w:sz w:val="24"/>
          <w:szCs w:val="24"/>
        </w:rPr>
        <w:t>d</w:t>
      </w:r>
      <w:r w:rsidR="007B5A9E">
        <w:rPr>
          <w:rFonts w:cs="Arial"/>
          <w:bCs/>
          <w:sz w:val="24"/>
          <w:szCs w:val="24"/>
        </w:rPr>
        <w:t>ing on</w:t>
      </w:r>
      <w:r w:rsidR="000624C3">
        <w:rPr>
          <w:rFonts w:cs="Arial"/>
          <w:bCs/>
          <w:sz w:val="24"/>
          <w:szCs w:val="24"/>
        </w:rPr>
        <w:t xml:space="preserve"> diets with</w:t>
      </w:r>
      <w:r w:rsidR="005C74B4" w:rsidRPr="00CB077C">
        <w:rPr>
          <w:rFonts w:cs="Arial"/>
          <w:bCs/>
          <w:sz w:val="24"/>
          <w:szCs w:val="24"/>
        </w:rPr>
        <w:t xml:space="preserve"> </w:t>
      </w:r>
      <w:r w:rsidR="000565CE" w:rsidRPr="00CB077C">
        <w:rPr>
          <w:rFonts w:cs="Arial"/>
          <w:bCs/>
          <w:sz w:val="24"/>
          <w:szCs w:val="24"/>
        </w:rPr>
        <w:t xml:space="preserve">higher </w:t>
      </w:r>
      <w:r w:rsidR="005C74B4" w:rsidRPr="00CB077C">
        <w:rPr>
          <w:rFonts w:cs="Arial"/>
          <w:bCs/>
          <w:sz w:val="24"/>
          <w:szCs w:val="24"/>
        </w:rPr>
        <w:t xml:space="preserve">nutritional </w:t>
      </w:r>
      <w:r w:rsidR="000624C3">
        <w:rPr>
          <w:rFonts w:cs="Arial"/>
          <w:bCs/>
          <w:sz w:val="24"/>
          <w:szCs w:val="24"/>
        </w:rPr>
        <w:t>quality</w:t>
      </w:r>
      <w:r w:rsidR="005C74B4" w:rsidRPr="00CB077C">
        <w:rPr>
          <w:rFonts w:cs="Arial"/>
          <w:bCs/>
          <w:sz w:val="24"/>
          <w:szCs w:val="24"/>
        </w:rPr>
        <w:t>.</w:t>
      </w:r>
      <w:r w:rsidR="00CB077C" w:rsidRPr="00CB077C">
        <w:rPr>
          <w:rFonts w:cs="Arial"/>
          <w:bCs/>
          <w:sz w:val="24"/>
          <w:szCs w:val="24"/>
        </w:rPr>
        <w:t xml:space="preserve"> </w:t>
      </w:r>
      <w:r w:rsidR="000565CE" w:rsidRPr="00CB077C">
        <w:rPr>
          <w:rFonts w:cs="Arial"/>
          <w:bCs/>
          <w:sz w:val="24"/>
          <w:szCs w:val="24"/>
        </w:rPr>
        <w:t>Finally, we e</w:t>
      </w:r>
      <w:r w:rsidR="000C72CC" w:rsidRPr="00CB077C">
        <w:rPr>
          <w:rFonts w:cs="Arial"/>
          <w:bCs/>
          <w:sz w:val="24"/>
          <w:szCs w:val="24"/>
        </w:rPr>
        <w:t>xamine</w:t>
      </w:r>
      <w:r w:rsidR="000565CE" w:rsidRPr="00CB077C">
        <w:rPr>
          <w:rFonts w:cs="Arial"/>
          <w:bCs/>
          <w:sz w:val="24"/>
          <w:szCs w:val="24"/>
        </w:rPr>
        <w:t>d</w:t>
      </w:r>
      <w:r w:rsidR="000C72CC" w:rsidRPr="00CB077C">
        <w:rPr>
          <w:rFonts w:cs="Arial"/>
          <w:bCs/>
          <w:sz w:val="24"/>
          <w:szCs w:val="24"/>
        </w:rPr>
        <w:t xml:space="preserve"> the </w:t>
      </w:r>
      <w:r w:rsidR="005C74B4" w:rsidRPr="00CB077C">
        <w:rPr>
          <w:rFonts w:cs="Arial"/>
          <w:bCs/>
          <w:sz w:val="24"/>
          <w:szCs w:val="24"/>
        </w:rPr>
        <w:t>larval</w:t>
      </w:r>
      <w:r w:rsidR="000C72CC" w:rsidRPr="00CB077C">
        <w:rPr>
          <w:rFonts w:cs="Arial"/>
          <w:bCs/>
          <w:sz w:val="24"/>
          <w:szCs w:val="24"/>
        </w:rPr>
        <w:t xml:space="preserve"> quality</w:t>
      </w:r>
      <w:r w:rsidR="00AE7EB6" w:rsidRPr="00CB077C">
        <w:rPr>
          <w:rFonts w:cs="Arial"/>
          <w:bCs/>
          <w:sz w:val="24"/>
          <w:szCs w:val="24"/>
        </w:rPr>
        <w:t>-</w:t>
      </w:r>
      <w:r w:rsidR="000C72CC" w:rsidRPr="00CB077C">
        <w:rPr>
          <w:rFonts w:cs="Arial"/>
          <w:bCs/>
          <w:sz w:val="24"/>
          <w:szCs w:val="24"/>
        </w:rPr>
        <w:t>quantity trade-off</w:t>
      </w:r>
      <w:r w:rsidR="005C74B4" w:rsidRPr="00CB077C">
        <w:rPr>
          <w:rFonts w:cs="Arial"/>
          <w:bCs/>
          <w:sz w:val="24"/>
          <w:szCs w:val="24"/>
        </w:rPr>
        <w:t xml:space="preserve"> on</w:t>
      </w:r>
      <w:r w:rsidR="00BC7477" w:rsidRPr="00CB077C">
        <w:rPr>
          <w:rFonts w:cs="Arial"/>
          <w:bCs/>
          <w:sz w:val="24"/>
          <w:szCs w:val="24"/>
        </w:rPr>
        <w:t xml:space="preserve"> </w:t>
      </w:r>
      <w:r w:rsidR="000C72CC" w:rsidRPr="00CB077C">
        <w:rPr>
          <w:rFonts w:cs="Arial"/>
          <w:bCs/>
          <w:sz w:val="24"/>
          <w:szCs w:val="24"/>
        </w:rPr>
        <w:t xml:space="preserve">lab </w:t>
      </w:r>
      <w:r w:rsidR="00D233BA" w:rsidRPr="00CB077C">
        <w:rPr>
          <w:rFonts w:cs="Arial"/>
          <w:bCs/>
          <w:sz w:val="24"/>
          <w:szCs w:val="24"/>
        </w:rPr>
        <w:t>and</w:t>
      </w:r>
      <w:r w:rsidR="000C72CC" w:rsidRPr="00CB077C">
        <w:rPr>
          <w:rFonts w:cs="Arial"/>
          <w:bCs/>
          <w:sz w:val="24"/>
          <w:szCs w:val="24"/>
        </w:rPr>
        <w:t xml:space="preserve"> wild carcasses</w:t>
      </w:r>
      <w:r w:rsidR="001D3BCF" w:rsidRPr="00CB077C">
        <w:rPr>
          <w:rFonts w:cs="Arial"/>
          <w:bCs/>
          <w:sz w:val="24"/>
          <w:szCs w:val="24"/>
        </w:rPr>
        <w:t xml:space="preserve">. We expected </w:t>
      </w:r>
      <w:r w:rsidR="00DC132C">
        <w:rPr>
          <w:rFonts w:cs="Arial"/>
          <w:bCs/>
          <w:sz w:val="24"/>
          <w:szCs w:val="24"/>
        </w:rPr>
        <w:t>a</w:t>
      </w:r>
      <w:r w:rsidR="000565CE" w:rsidRPr="00CB077C">
        <w:rPr>
          <w:rFonts w:cs="Arial"/>
          <w:bCs/>
          <w:sz w:val="24"/>
          <w:szCs w:val="24"/>
        </w:rPr>
        <w:t xml:space="preserve"> trade</w:t>
      </w:r>
      <w:r w:rsidR="005C74B4" w:rsidRPr="00CB077C">
        <w:rPr>
          <w:rFonts w:cs="Arial"/>
          <w:bCs/>
          <w:sz w:val="24"/>
          <w:szCs w:val="24"/>
        </w:rPr>
        <w:t>-</w:t>
      </w:r>
      <w:r w:rsidR="000565CE" w:rsidRPr="00CB077C">
        <w:rPr>
          <w:rFonts w:cs="Arial"/>
          <w:bCs/>
          <w:sz w:val="24"/>
          <w:szCs w:val="24"/>
        </w:rPr>
        <w:t>off</w:t>
      </w:r>
      <w:r w:rsidR="00264273">
        <w:rPr>
          <w:rFonts w:cs="Arial"/>
          <w:bCs/>
          <w:sz w:val="24"/>
          <w:szCs w:val="24"/>
        </w:rPr>
        <w:t xml:space="preserve"> across</w:t>
      </w:r>
      <w:r w:rsidR="005C74B4" w:rsidRPr="00CB077C">
        <w:rPr>
          <w:rFonts w:cs="Arial"/>
          <w:bCs/>
          <w:sz w:val="24"/>
          <w:szCs w:val="24"/>
        </w:rPr>
        <w:t xml:space="preserve"> </w:t>
      </w:r>
      <w:r w:rsidR="00264273">
        <w:rPr>
          <w:rFonts w:cs="Arial"/>
          <w:bCs/>
          <w:sz w:val="24"/>
          <w:szCs w:val="24"/>
        </w:rPr>
        <w:t xml:space="preserve">a broad </w:t>
      </w:r>
      <w:r w:rsidR="005C74B4" w:rsidRPr="00CB077C">
        <w:rPr>
          <w:rFonts w:cs="Arial"/>
          <w:bCs/>
          <w:sz w:val="24"/>
          <w:szCs w:val="24"/>
        </w:rPr>
        <w:t xml:space="preserve">range of </w:t>
      </w:r>
      <w:r w:rsidR="000565CE" w:rsidRPr="00CB077C">
        <w:rPr>
          <w:rFonts w:cs="Arial"/>
          <w:bCs/>
          <w:sz w:val="24"/>
          <w:szCs w:val="24"/>
        </w:rPr>
        <w:t xml:space="preserve">carcass </w:t>
      </w:r>
      <w:r w:rsidR="00CC7E73">
        <w:rPr>
          <w:rFonts w:cs="Arial"/>
          <w:bCs/>
          <w:sz w:val="24"/>
          <w:szCs w:val="24"/>
        </w:rPr>
        <w:t>size</w:t>
      </w:r>
      <w:r w:rsidR="00C1343F">
        <w:rPr>
          <w:rFonts w:cs="Arial"/>
          <w:bCs/>
          <w:sz w:val="24"/>
          <w:szCs w:val="24"/>
        </w:rPr>
        <w:t>s</w:t>
      </w:r>
      <w:r w:rsidR="00CB077C" w:rsidRPr="00CB077C">
        <w:rPr>
          <w:rFonts w:cs="Arial"/>
          <w:bCs/>
          <w:sz w:val="24"/>
          <w:szCs w:val="24"/>
        </w:rPr>
        <w:t>, and the trade-off pattern would differ between</w:t>
      </w:r>
      <w:r w:rsidR="000565CE" w:rsidRPr="00CB077C">
        <w:rPr>
          <w:rFonts w:cs="Arial"/>
          <w:bCs/>
          <w:sz w:val="24"/>
          <w:szCs w:val="24"/>
        </w:rPr>
        <w:t xml:space="preserve"> lab and wild carcasses.</w:t>
      </w:r>
    </w:p>
    <w:p w14:paraId="1BA309AE" w14:textId="5FC3171C" w:rsidR="000565CE" w:rsidRDefault="000565CE">
      <w:pPr>
        <w:spacing w:after="0" w:line="240" w:lineRule="auto"/>
        <w:jc w:val="left"/>
        <w:rPr>
          <w:rFonts w:cs="Arial"/>
          <w:bCs/>
          <w:color w:val="FF0000"/>
          <w:sz w:val="24"/>
          <w:szCs w:val="24"/>
        </w:rPr>
      </w:pPr>
      <w:r>
        <w:rPr>
          <w:rFonts w:cs="Arial"/>
          <w:bCs/>
          <w:color w:val="FF0000"/>
          <w:sz w:val="24"/>
          <w:szCs w:val="24"/>
        </w:rPr>
        <w:br w:type="page"/>
      </w:r>
    </w:p>
    <w:p w14:paraId="6BB6060B" w14:textId="77777777" w:rsidR="000548EF" w:rsidRPr="00666EF3" w:rsidRDefault="00431D31" w:rsidP="00E442BE">
      <w:pPr>
        <w:spacing w:line="480" w:lineRule="auto"/>
        <w:rPr>
          <w:rFonts w:cs="Arial"/>
          <w:b/>
          <w:sz w:val="24"/>
          <w:szCs w:val="24"/>
        </w:rPr>
      </w:pPr>
      <w:r w:rsidRPr="00666EF3">
        <w:rPr>
          <w:rFonts w:cs="Arial"/>
          <w:b/>
          <w:sz w:val="24"/>
          <w:szCs w:val="24"/>
        </w:rPr>
        <w:lastRenderedPageBreak/>
        <w:t>Materials and Methods</w:t>
      </w:r>
    </w:p>
    <w:p w14:paraId="368E9583" w14:textId="4BCF6127" w:rsidR="000548EF" w:rsidRPr="00666EF3" w:rsidRDefault="009E4135" w:rsidP="00E442BE">
      <w:pPr>
        <w:spacing w:line="480" w:lineRule="auto"/>
        <w:jc w:val="center"/>
        <w:rPr>
          <w:rFonts w:cs="Arial"/>
          <w:bCs/>
          <w:i/>
          <w:iCs/>
          <w:sz w:val="24"/>
          <w:szCs w:val="24"/>
        </w:rPr>
      </w:pPr>
      <w:r w:rsidRPr="00666EF3">
        <w:rPr>
          <w:rFonts w:cs="Arial"/>
          <w:bCs/>
          <w:i/>
          <w:iCs/>
          <w:sz w:val="24"/>
          <w:szCs w:val="24"/>
        </w:rPr>
        <w:t>Breeding e</w:t>
      </w:r>
      <w:r w:rsidR="00FE66A6" w:rsidRPr="00666EF3">
        <w:rPr>
          <w:rFonts w:cs="Arial"/>
          <w:bCs/>
          <w:i/>
          <w:iCs/>
          <w:sz w:val="24"/>
          <w:szCs w:val="24"/>
        </w:rPr>
        <w:t>xperimen</w:t>
      </w:r>
      <w:r w:rsidRPr="00666EF3">
        <w:rPr>
          <w:rFonts w:cs="Arial"/>
          <w:bCs/>
          <w:i/>
          <w:iCs/>
          <w:sz w:val="24"/>
          <w:szCs w:val="24"/>
        </w:rPr>
        <w:t>t</w:t>
      </w:r>
      <w:r w:rsidR="002C4F62" w:rsidRPr="00666EF3">
        <w:rPr>
          <w:rFonts w:cs="Arial"/>
          <w:bCs/>
          <w:i/>
          <w:iCs/>
          <w:sz w:val="24"/>
          <w:szCs w:val="24"/>
        </w:rPr>
        <w:t>s</w:t>
      </w:r>
    </w:p>
    <w:p w14:paraId="2C39D475" w14:textId="38CECA23" w:rsidR="0092750E" w:rsidRPr="00CD197E" w:rsidRDefault="0092750E" w:rsidP="00E442BE">
      <w:pPr>
        <w:spacing w:line="480" w:lineRule="auto"/>
        <w:rPr>
          <w:rFonts w:cs="Arial"/>
          <w:bCs/>
          <w:sz w:val="24"/>
          <w:szCs w:val="24"/>
        </w:rPr>
      </w:pPr>
      <w:r w:rsidRPr="00666EF3">
        <w:rPr>
          <w:rFonts w:cs="Arial"/>
          <w:bCs/>
          <w:sz w:val="24"/>
          <w:szCs w:val="24"/>
        </w:rPr>
        <w:t>We conducted</w:t>
      </w:r>
      <w:r w:rsidR="00DA38FF" w:rsidRPr="00666EF3">
        <w:rPr>
          <w:rFonts w:cs="Arial"/>
          <w:bCs/>
          <w:sz w:val="24"/>
          <w:szCs w:val="24"/>
        </w:rPr>
        <w:t xml:space="preserve"> </w:t>
      </w:r>
      <w:r w:rsidRPr="00666EF3">
        <w:rPr>
          <w:rFonts w:cs="Arial"/>
          <w:bCs/>
          <w:sz w:val="24"/>
          <w:szCs w:val="24"/>
        </w:rPr>
        <w:t>breeding experiments</w:t>
      </w:r>
      <w:r w:rsidR="00666EF3" w:rsidRPr="00666EF3">
        <w:rPr>
          <w:rFonts w:cs="Arial"/>
          <w:bCs/>
          <w:sz w:val="24"/>
          <w:szCs w:val="24"/>
        </w:rPr>
        <w:t xml:space="preserve"> on </w:t>
      </w:r>
      <w:r w:rsidR="00666EF3" w:rsidRPr="00666EF3">
        <w:rPr>
          <w:rFonts w:cs="Arial"/>
          <w:i/>
          <w:iCs/>
          <w:sz w:val="24"/>
          <w:szCs w:val="24"/>
        </w:rPr>
        <w:t>N. nepalensis</w:t>
      </w:r>
      <w:r w:rsidRPr="00666EF3">
        <w:rPr>
          <w:rFonts w:cs="Arial"/>
          <w:bCs/>
          <w:sz w:val="24"/>
          <w:szCs w:val="24"/>
        </w:rPr>
        <w:t xml:space="preserve"> </w:t>
      </w:r>
      <w:r w:rsidR="00666EF3" w:rsidRPr="00666EF3">
        <w:rPr>
          <w:rFonts w:cs="Arial"/>
          <w:bCs/>
          <w:sz w:val="24"/>
          <w:szCs w:val="24"/>
        </w:rPr>
        <w:t>from the</w:t>
      </w:r>
      <w:r w:rsidR="002C4F62" w:rsidRPr="00666EF3">
        <w:rPr>
          <w:rFonts w:cs="Arial"/>
          <w:bCs/>
          <w:sz w:val="24"/>
          <w:szCs w:val="24"/>
        </w:rPr>
        <w:t xml:space="preserve"> lab colony </w:t>
      </w:r>
      <w:r w:rsidR="00666EF3" w:rsidRPr="00666EF3">
        <w:rPr>
          <w:rFonts w:cs="Arial"/>
          <w:bCs/>
          <w:sz w:val="24"/>
          <w:szCs w:val="24"/>
        </w:rPr>
        <w:t>established in 2023.</w:t>
      </w:r>
      <w:r w:rsidR="002C4F62" w:rsidRPr="00666EF3">
        <w:rPr>
          <w:rFonts w:cs="Arial"/>
          <w:bCs/>
          <w:sz w:val="24"/>
          <w:szCs w:val="24"/>
        </w:rPr>
        <w:t xml:space="preserve"> </w:t>
      </w:r>
      <w:r w:rsidR="00562E13">
        <w:rPr>
          <w:rFonts w:cs="Arial"/>
          <w:bCs/>
          <w:sz w:val="24"/>
          <w:szCs w:val="24"/>
        </w:rPr>
        <w:t>Adult b</w:t>
      </w:r>
      <w:r w:rsidR="00BE0C84" w:rsidRPr="00666EF3">
        <w:rPr>
          <w:rFonts w:cs="Arial"/>
          <w:bCs/>
          <w:sz w:val="24"/>
          <w:szCs w:val="24"/>
        </w:rPr>
        <w:t xml:space="preserve">eetles </w:t>
      </w:r>
      <w:r w:rsidR="00666EF3" w:rsidRPr="00666EF3">
        <w:rPr>
          <w:rFonts w:cs="Arial"/>
          <w:bCs/>
          <w:sz w:val="24"/>
          <w:szCs w:val="24"/>
        </w:rPr>
        <w:t xml:space="preserve">were collected </w:t>
      </w:r>
      <w:r w:rsidR="00666EF3" w:rsidRPr="00D75852">
        <w:rPr>
          <w:rFonts w:cs="Arial"/>
          <w:bCs/>
          <w:sz w:val="24"/>
          <w:szCs w:val="24"/>
        </w:rPr>
        <w:t>from</w:t>
      </w:r>
      <w:r w:rsidR="00517530" w:rsidRPr="00D75852">
        <w:rPr>
          <w:rFonts w:cs="Arial"/>
          <w:bCs/>
          <w:sz w:val="24"/>
          <w:szCs w:val="24"/>
        </w:rPr>
        <w:t xml:space="preserve"> Taipei and New Taipei City, Taiwan</w:t>
      </w:r>
      <w:r w:rsidR="00666EF3" w:rsidRPr="00D75852">
        <w:rPr>
          <w:rFonts w:cs="Arial"/>
          <w:bCs/>
          <w:sz w:val="24"/>
          <w:szCs w:val="24"/>
        </w:rPr>
        <w:t xml:space="preserve"> and </w:t>
      </w:r>
      <w:r w:rsidR="00BE0C84" w:rsidRPr="00D75852">
        <w:rPr>
          <w:rFonts w:cs="Arial"/>
          <w:bCs/>
          <w:sz w:val="24"/>
          <w:szCs w:val="24"/>
        </w:rPr>
        <w:t xml:space="preserve">reared in </w:t>
      </w:r>
      <w:r w:rsidR="00666EF3" w:rsidRPr="00D75852">
        <w:rPr>
          <w:rFonts w:cs="Arial"/>
          <w:bCs/>
          <w:sz w:val="24"/>
          <w:szCs w:val="24"/>
        </w:rPr>
        <w:t>growth chambers</w:t>
      </w:r>
      <w:r w:rsidR="00BE0C84" w:rsidRPr="00D75852">
        <w:rPr>
          <w:rFonts w:cs="Arial"/>
          <w:bCs/>
          <w:sz w:val="24"/>
          <w:szCs w:val="24"/>
        </w:rPr>
        <w:t xml:space="preserve"> </w:t>
      </w:r>
      <w:r w:rsidR="00532ED2" w:rsidRPr="00D75852">
        <w:rPr>
          <w:rFonts w:cs="Arial"/>
          <w:bCs/>
          <w:sz w:val="24"/>
          <w:szCs w:val="24"/>
        </w:rPr>
        <w:t>under a relative humidity of</w:t>
      </w:r>
      <w:r w:rsidR="00517530" w:rsidRPr="00D75852">
        <w:rPr>
          <w:rFonts w:cs="Arial" w:hint="eastAsia"/>
          <w:bCs/>
          <w:sz w:val="24"/>
          <w:szCs w:val="24"/>
        </w:rPr>
        <w:t xml:space="preserve"> </w:t>
      </w:r>
      <w:r w:rsidR="00517530" w:rsidRPr="00D75852">
        <w:rPr>
          <w:rFonts w:cs="Arial"/>
          <w:bCs/>
          <w:sz w:val="24"/>
          <w:szCs w:val="24"/>
        </w:rPr>
        <w:t>70</w:t>
      </w:r>
      <w:r w:rsidR="00532ED2" w:rsidRPr="00D75852">
        <w:rPr>
          <w:rFonts w:cs="Arial"/>
          <w:bCs/>
          <w:sz w:val="24"/>
          <w:szCs w:val="24"/>
        </w:rPr>
        <w:t xml:space="preserve">% and a </w:t>
      </w:r>
      <w:r w:rsidR="00517530" w:rsidRPr="00D75852">
        <w:rPr>
          <w:rFonts w:cs="Arial"/>
          <w:bCs/>
          <w:sz w:val="24"/>
          <w:szCs w:val="24"/>
        </w:rPr>
        <w:t>10</w:t>
      </w:r>
      <w:r w:rsidR="00532ED2" w:rsidRPr="00D75852">
        <w:rPr>
          <w:rFonts w:cs="Arial"/>
          <w:bCs/>
          <w:sz w:val="24"/>
          <w:szCs w:val="24"/>
        </w:rPr>
        <w:t>:</w:t>
      </w:r>
      <w:r w:rsidR="00517530" w:rsidRPr="00D75852">
        <w:rPr>
          <w:rFonts w:cs="Arial"/>
          <w:bCs/>
          <w:sz w:val="24"/>
          <w:szCs w:val="24"/>
        </w:rPr>
        <w:t>14</w:t>
      </w:r>
      <w:r w:rsidR="00532ED2" w:rsidRPr="00D75852">
        <w:rPr>
          <w:rFonts w:cs="Arial"/>
          <w:bCs/>
          <w:sz w:val="24"/>
          <w:szCs w:val="24"/>
        </w:rPr>
        <w:t xml:space="preserve"> h light:dar</w:t>
      </w:r>
      <w:r w:rsidR="00532ED2" w:rsidRPr="00532ED2">
        <w:rPr>
          <w:rFonts w:cs="Arial"/>
          <w:bCs/>
          <w:sz w:val="24"/>
          <w:szCs w:val="24"/>
        </w:rPr>
        <w:t>k cycle</w:t>
      </w:r>
      <w:r w:rsidR="00666EF3" w:rsidRPr="00532ED2">
        <w:rPr>
          <w:rFonts w:cs="Arial"/>
          <w:bCs/>
          <w:sz w:val="24"/>
          <w:szCs w:val="24"/>
        </w:rPr>
        <w:t>.</w:t>
      </w:r>
      <w:r w:rsidR="00517530">
        <w:rPr>
          <w:rFonts w:cs="Arial"/>
          <w:bCs/>
          <w:sz w:val="24"/>
          <w:szCs w:val="24"/>
        </w:rPr>
        <w:t xml:space="preserve"> </w:t>
      </w:r>
      <w:r w:rsidR="00517530" w:rsidRPr="00517530">
        <w:rPr>
          <w:rFonts w:cs="Arial"/>
          <w:bCs/>
          <w:sz w:val="24"/>
          <w:szCs w:val="24"/>
        </w:rPr>
        <w:t>The temperature was set to mimic diurnal temperature fluctuation (mean:</w:t>
      </w:r>
      <w:r w:rsidR="00D75852">
        <w:rPr>
          <w:rFonts w:cs="Arial"/>
          <w:bCs/>
          <w:sz w:val="24"/>
          <w:szCs w:val="24"/>
        </w:rPr>
        <w:t xml:space="preserve"> </w:t>
      </w:r>
      <w:r w:rsidR="00517530" w:rsidRPr="00517530">
        <w:rPr>
          <w:rFonts w:cs="Arial"/>
          <w:bCs/>
          <w:sz w:val="24"/>
          <w:szCs w:val="24"/>
        </w:rPr>
        <w:t>17.8°C; range:</w:t>
      </w:r>
      <w:r w:rsidR="00D75852">
        <w:rPr>
          <w:rFonts w:cs="Arial"/>
          <w:bCs/>
          <w:sz w:val="24"/>
          <w:szCs w:val="24"/>
        </w:rPr>
        <w:t xml:space="preserve"> </w:t>
      </w:r>
      <w:r w:rsidR="00517530" w:rsidRPr="00517530">
        <w:rPr>
          <w:rFonts w:cs="Arial"/>
          <w:bCs/>
          <w:sz w:val="24"/>
          <w:szCs w:val="24"/>
        </w:rPr>
        <w:t>16</w:t>
      </w:r>
      <w:r w:rsidR="00D75852" w:rsidRPr="00D75852">
        <w:rPr>
          <w:rFonts w:cs="Arial"/>
          <w:bCs/>
          <w:sz w:val="24"/>
          <w:szCs w:val="24"/>
        </w:rPr>
        <w:t>–</w:t>
      </w:r>
      <w:r w:rsidR="00517530" w:rsidRPr="00517530">
        <w:rPr>
          <w:rFonts w:cs="Arial"/>
          <w:bCs/>
          <w:sz w:val="24"/>
          <w:szCs w:val="24"/>
        </w:rPr>
        <w:t xml:space="preserve">20°C). This represents the natural </w:t>
      </w:r>
      <w:r w:rsidR="00D75852">
        <w:rPr>
          <w:rFonts w:cs="Arial"/>
          <w:bCs/>
          <w:sz w:val="24"/>
          <w:szCs w:val="24"/>
        </w:rPr>
        <w:t xml:space="preserve">temperature </w:t>
      </w:r>
      <w:r w:rsidR="00517530" w:rsidRPr="00517530">
        <w:rPr>
          <w:rFonts w:cs="Arial"/>
          <w:bCs/>
          <w:sz w:val="24"/>
          <w:szCs w:val="24"/>
        </w:rPr>
        <w:t xml:space="preserve">conditions </w:t>
      </w:r>
      <w:r w:rsidR="00D75852">
        <w:rPr>
          <w:rFonts w:cs="Arial"/>
          <w:bCs/>
          <w:sz w:val="24"/>
          <w:szCs w:val="24"/>
        </w:rPr>
        <w:t>during</w:t>
      </w:r>
      <w:r w:rsidR="00517530" w:rsidRPr="00517530">
        <w:rPr>
          <w:rFonts w:cs="Arial"/>
          <w:bCs/>
          <w:sz w:val="24"/>
          <w:szCs w:val="24"/>
        </w:rPr>
        <w:t xml:space="preserve"> the breeding season (November</w:t>
      </w:r>
      <w:r w:rsidR="00D75852" w:rsidRPr="00D75852">
        <w:rPr>
          <w:rFonts w:cs="Arial"/>
          <w:bCs/>
          <w:sz w:val="24"/>
          <w:szCs w:val="24"/>
        </w:rPr>
        <w:t>–</w:t>
      </w:r>
      <w:r w:rsidR="00517530" w:rsidRPr="00517530">
        <w:rPr>
          <w:rFonts w:cs="Arial"/>
          <w:bCs/>
          <w:sz w:val="24"/>
          <w:szCs w:val="24"/>
        </w:rPr>
        <w:t xml:space="preserve">April) of </w:t>
      </w:r>
      <w:r w:rsidR="00517530" w:rsidRPr="00D75852">
        <w:rPr>
          <w:rFonts w:cs="Arial"/>
          <w:bCs/>
          <w:i/>
          <w:iCs/>
          <w:sz w:val="24"/>
          <w:szCs w:val="24"/>
        </w:rPr>
        <w:t>N. nepalensis</w:t>
      </w:r>
      <w:r w:rsidR="00517530" w:rsidRPr="00517530">
        <w:rPr>
          <w:rFonts w:cs="Arial"/>
          <w:bCs/>
          <w:sz w:val="24"/>
          <w:szCs w:val="24"/>
        </w:rPr>
        <w:t xml:space="preserve"> in northern Taiwan. </w:t>
      </w:r>
      <w:r w:rsidR="00666EF3" w:rsidRPr="00532ED2">
        <w:rPr>
          <w:rFonts w:cs="Arial"/>
          <w:bCs/>
          <w:sz w:val="24"/>
          <w:szCs w:val="24"/>
        </w:rPr>
        <w:t xml:space="preserve">A male and a female were placed in a plastic </w:t>
      </w:r>
      <w:r w:rsidR="002C4F62" w:rsidRPr="00532ED2">
        <w:rPr>
          <w:rFonts w:cs="Arial"/>
          <w:bCs/>
          <w:sz w:val="24"/>
          <w:szCs w:val="24"/>
        </w:rPr>
        <w:t xml:space="preserve">breeding </w:t>
      </w:r>
      <w:r w:rsidR="002C4F62" w:rsidRPr="004E1920">
        <w:rPr>
          <w:rFonts w:cs="Arial"/>
          <w:bCs/>
          <w:sz w:val="24"/>
          <w:szCs w:val="24"/>
        </w:rPr>
        <w:t>container</w:t>
      </w:r>
      <w:r w:rsidR="00F502F0" w:rsidRPr="004E1920">
        <w:rPr>
          <w:rFonts w:cs="Arial"/>
          <w:bCs/>
          <w:sz w:val="24"/>
          <w:szCs w:val="24"/>
        </w:rPr>
        <w:t xml:space="preserve"> (</w:t>
      </w:r>
      <w:r w:rsidR="00394CC1" w:rsidRPr="004E1920">
        <w:rPr>
          <w:rFonts w:cs="Arial"/>
          <w:bCs/>
          <w:sz w:val="24"/>
          <w:szCs w:val="24"/>
        </w:rPr>
        <w:t>14.2</w:t>
      </w:r>
      <w:r w:rsidR="00F502F0" w:rsidRPr="004E1920">
        <w:rPr>
          <w:rFonts w:cs="Arial"/>
          <w:bCs/>
          <w:sz w:val="24"/>
          <w:szCs w:val="24"/>
        </w:rPr>
        <w:t xml:space="preserve"> cm in diameter</w:t>
      </w:r>
      <w:r w:rsidR="008D7DE7" w:rsidRPr="004E1920">
        <w:rPr>
          <w:rFonts w:cs="Arial"/>
          <w:bCs/>
          <w:sz w:val="24"/>
          <w:szCs w:val="24"/>
        </w:rPr>
        <w:t xml:space="preserve"> and</w:t>
      </w:r>
      <w:r w:rsidR="00394CC1" w:rsidRPr="004E1920">
        <w:rPr>
          <w:rFonts w:cs="Arial"/>
          <w:bCs/>
          <w:sz w:val="24"/>
          <w:szCs w:val="24"/>
        </w:rPr>
        <w:t xml:space="preserve"> 6.3</w:t>
      </w:r>
      <w:r w:rsidR="008D7DE7" w:rsidRPr="004E1920">
        <w:rPr>
          <w:rFonts w:cs="Arial"/>
          <w:bCs/>
          <w:sz w:val="24"/>
          <w:szCs w:val="24"/>
        </w:rPr>
        <w:t xml:space="preserve"> cm in height</w:t>
      </w:r>
      <w:r w:rsidR="00F502F0" w:rsidRPr="004E1920">
        <w:rPr>
          <w:rFonts w:cs="Arial"/>
          <w:bCs/>
          <w:sz w:val="24"/>
          <w:szCs w:val="24"/>
        </w:rPr>
        <w:t xml:space="preserve">) </w:t>
      </w:r>
      <w:r w:rsidR="00666EF3" w:rsidRPr="004E1920">
        <w:rPr>
          <w:rFonts w:cs="Arial"/>
          <w:bCs/>
          <w:sz w:val="24"/>
          <w:szCs w:val="24"/>
        </w:rPr>
        <w:t xml:space="preserve">half-filled </w:t>
      </w:r>
      <w:r w:rsidR="00F502F0" w:rsidRPr="004E1920">
        <w:rPr>
          <w:rFonts w:cs="Arial"/>
          <w:bCs/>
          <w:sz w:val="24"/>
          <w:szCs w:val="24"/>
        </w:rPr>
        <w:t xml:space="preserve">with </w:t>
      </w:r>
      <w:r w:rsidR="00666EF3" w:rsidRPr="004E1920">
        <w:rPr>
          <w:rFonts w:cs="Arial"/>
          <w:bCs/>
          <w:sz w:val="24"/>
          <w:szCs w:val="24"/>
        </w:rPr>
        <w:t xml:space="preserve">moist </w:t>
      </w:r>
      <w:r w:rsidR="00F502F0" w:rsidRPr="004E1920">
        <w:rPr>
          <w:rFonts w:cs="Arial"/>
          <w:bCs/>
          <w:sz w:val="24"/>
          <w:szCs w:val="24"/>
        </w:rPr>
        <w:t>commercial potting mix</w:t>
      </w:r>
      <w:r w:rsidR="00491592" w:rsidRPr="004E1920">
        <w:rPr>
          <w:rFonts w:cs="Arial"/>
          <w:bCs/>
          <w:sz w:val="24"/>
          <w:szCs w:val="24"/>
        </w:rPr>
        <w:t xml:space="preserve"> (2 cm </w:t>
      </w:r>
      <w:r w:rsidR="00491592">
        <w:rPr>
          <w:rFonts w:cs="Arial"/>
          <w:bCs/>
          <w:sz w:val="24"/>
          <w:szCs w:val="24"/>
        </w:rPr>
        <w:t>in depth, equivalent to 300 mL)</w:t>
      </w:r>
      <w:r w:rsidR="00562E13">
        <w:rPr>
          <w:rFonts w:cs="Arial"/>
          <w:bCs/>
          <w:sz w:val="24"/>
          <w:szCs w:val="24"/>
        </w:rPr>
        <w:t>, and</w:t>
      </w:r>
      <w:r w:rsidR="00666EF3" w:rsidRPr="00532ED2">
        <w:rPr>
          <w:rFonts w:cs="Arial"/>
          <w:bCs/>
          <w:sz w:val="24"/>
          <w:szCs w:val="24"/>
        </w:rPr>
        <w:t xml:space="preserve"> </w:t>
      </w:r>
      <w:r w:rsidR="00562E13">
        <w:rPr>
          <w:rFonts w:cs="Arial"/>
          <w:bCs/>
          <w:sz w:val="24"/>
          <w:szCs w:val="24"/>
        </w:rPr>
        <w:t>a</w:t>
      </w:r>
      <w:r w:rsidR="002C4F62" w:rsidRPr="00532ED2">
        <w:rPr>
          <w:rFonts w:cs="Arial"/>
          <w:bCs/>
          <w:sz w:val="24"/>
          <w:szCs w:val="24"/>
        </w:rPr>
        <w:t xml:space="preserve"> </w:t>
      </w:r>
      <w:r w:rsidR="00666EF3" w:rsidRPr="00532ED2">
        <w:rPr>
          <w:rFonts w:cs="Arial"/>
          <w:bCs/>
          <w:sz w:val="24"/>
          <w:szCs w:val="24"/>
        </w:rPr>
        <w:t xml:space="preserve">defrosted </w:t>
      </w:r>
      <w:r w:rsidR="002C4F62" w:rsidRPr="00532ED2">
        <w:rPr>
          <w:rFonts w:cs="Arial"/>
          <w:bCs/>
          <w:sz w:val="24"/>
          <w:szCs w:val="24"/>
        </w:rPr>
        <w:t>carcass</w:t>
      </w:r>
      <w:r w:rsidR="00F502F0" w:rsidRPr="00532ED2">
        <w:rPr>
          <w:rFonts w:cs="Arial"/>
          <w:bCs/>
          <w:sz w:val="24"/>
          <w:szCs w:val="24"/>
        </w:rPr>
        <w:t xml:space="preserve"> </w:t>
      </w:r>
      <w:r w:rsidR="00666EF3" w:rsidRPr="00532ED2">
        <w:rPr>
          <w:rFonts w:cs="Arial"/>
          <w:bCs/>
          <w:sz w:val="24"/>
          <w:szCs w:val="24"/>
        </w:rPr>
        <w:t xml:space="preserve">was </w:t>
      </w:r>
      <w:r w:rsidR="00562E13">
        <w:rPr>
          <w:rFonts w:cs="Arial"/>
          <w:bCs/>
          <w:sz w:val="24"/>
          <w:szCs w:val="24"/>
        </w:rPr>
        <w:t>then placed</w:t>
      </w:r>
      <w:r w:rsidR="00666EF3" w:rsidRPr="00532ED2">
        <w:rPr>
          <w:rFonts w:cs="Arial"/>
          <w:bCs/>
          <w:sz w:val="24"/>
          <w:szCs w:val="24"/>
        </w:rPr>
        <w:t xml:space="preserve"> </w:t>
      </w:r>
      <w:r w:rsidR="00F502F0" w:rsidRPr="00532ED2">
        <w:rPr>
          <w:rFonts w:cs="Arial"/>
          <w:bCs/>
          <w:sz w:val="24"/>
          <w:szCs w:val="24"/>
        </w:rPr>
        <w:t>on the soil surface</w:t>
      </w:r>
      <w:r w:rsidR="00C66FAD" w:rsidRPr="00532ED2">
        <w:rPr>
          <w:rFonts w:cs="Arial"/>
          <w:bCs/>
          <w:sz w:val="24"/>
          <w:szCs w:val="24"/>
        </w:rPr>
        <w:t>.</w:t>
      </w:r>
      <w:r w:rsidR="00666EF3" w:rsidRPr="00532ED2">
        <w:rPr>
          <w:rFonts w:cs="Arial"/>
          <w:bCs/>
          <w:sz w:val="24"/>
          <w:szCs w:val="24"/>
        </w:rPr>
        <w:t xml:space="preserve"> Frozen d</w:t>
      </w:r>
      <w:r w:rsidR="003D0B38" w:rsidRPr="00532ED2">
        <w:rPr>
          <w:rFonts w:cs="Arial"/>
          <w:bCs/>
          <w:sz w:val="24"/>
          <w:szCs w:val="24"/>
        </w:rPr>
        <w:t>ead laboratory mice</w:t>
      </w:r>
      <w:r w:rsidR="007D48BE">
        <w:rPr>
          <w:rFonts w:cs="Arial"/>
          <w:bCs/>
          <w:sz w:val="24"/>
          <w:szCs w:val="24"/>
        </w:rPr>
        <w:t>/rats</w:t>
      </w:r>
      <w:r w:rsidR="003D0B38" w:rsidRPr="00532ED2">
        <w:rPr>
          <w:rFonts w:cs="Arial"/>
          <w:bCs/>
          <w:sz w:val="24"/>
          <w:szCs w:val="24"/>
        </w:rPr>
        <w:t xml:space="preserve"> were used as lab carcasses. </w:t>
      </w:r>
      <w:r w:rsidR="001A7239" w:rsidRPr="00532ED2">
        <w:rPr>
          <w:rFonts w:cs="Arial"/>
          <w:bCs/>
          <w:sz w:val="24"/>
          <w:szCs w:val="24"/>
        </w:rPr>
        <w:t>W</w:t>
      </w:r>
      <w:r w:rsidR="00C66FAD" w:rsidRPr="00532ED2">
        <w:rPr>
          <w:rFonts w:cs="Arial"/>
          <w:bCs/>
          <w:sz w:val="24"/>
          <w:szCs w:val="24"/>
        </w:rPr>
        <w:t xml:space="preserve">ild carcasses </w:t>
      </w:r>
      <w:r w:rsidR="00F24850" w:rsidRPr="00532ED2">
        <w:rPr>
          <w:rFonts w:cs="Arial"/>
          <w:bCs/>
          <w:sz w:val="24"/>
          <w:szCs w:val="24"/>
        </w:rPr>
        <w:t xml:space="preserve">were obtained </w:t>
      </w:r>
      <w:r w:rsidRPr="00532ED2">
        <w:rPr>
          <w:rFonts w:cs="Arial"/>
          <w:bCs/>
          <w:sz w:val="24"/>
          <w:szCs w:val="24"/>
        </w:rPr>
        <w:t xml:space="preserve">from the </w:t>
      </w:r>
      <w:r w:rsidR="00DB4BF1" w:rsidRPr="00532ED2">
        <w:rPr>
          <w:rFonts w:cs="Arial"/>
          <w:bCs/>
          <w:sz w:val="24"/>
          <w:szCs w:val="24"/>
        </w:rPr>
        <w:t>Taiwan Roadkill Observation Network (</w:t>
      </w:r>
      <w:hyperlink r:id="rId12" w:history="1">
        <w:r w:rsidR="007D48BE" w:rsidRPr="00E67129">
          <w:rPr>
            <w:rStyle w:val="Hyperlink"/>
            <w:rFonts w:cs="Arial"/>
            <w:bCs/>
            <w:sz w:val="24"/>
            <w:szCs w:val="24"/>
          </w:rPr>
          <w:t>https://roadkill.tw/eng/home</w:t>
        </w:r>
      </w:hyperlink>
      <w:r w:rsidR="00DB4BF1" w:rsidRPr="00532ED2">
        <w:rPr>
          <w:rFonts w:cs="Arial"/>
          <w:bCs/>
          <w:sz w:val="24"/>
          <w:szCs w:val="24"/>
        </w:rPr>
        <w:t>)</w:t>
      </w:r>
      <w:r w:rsidR="007D48BE">
        <w:rPr>
          <w:rFonts w:cs="Arial"/>
          <w:bCs/>
          <w:sz w:val="24"/>
          <w:szCs w:val="24"/>
        </w:rPr>
        <w:t xml:space="preserve"> and </w:t>
      </w:r>
      <w:r w:rsidR="007D48BE" w:rsidRPr="002E2162">
        <w:rPr>
          <w:rFonts w:eastAsia="PMingLiU" w:cs="Arial"/>
          <w:color w:val="000000" w:themeColor="text1"/>
          <w:sz w:val="24"/>
          <w:szCs w:val="24"/>
        </w:rPr>
        <w:t>the Wild Bird Society of Taipei</w:t>
      </w:r>
      <w:r w:rsidR="00DB4BF1" w:rsidRPr="00532ED2">
        <w:rPr>
          <w:rFonts w:cs="Arial"/>
          <w:bCs/>
          <w:sz w:val="24"/>
          <w:szCs w:val="24"/>
        </w:rPr>
        <w:t xml:space="preserve">. These </w:t>
      </w:r>
      <w:r w:rsidR="00666EF3" w:rsidRPr="00532ED2">
        <w:rPr>
          <w:rFonts w:cs="Arial"/>
          <w:bCs/>
          <w:sz w:val="24"/>
          <w:szCs w:val="24"/>
        </w:rPr>
        <w:t xml:space="preserve">wild </w:t>
      </w:r>
      <w:r w:rsidR="00DB4BF1" w:rsidRPr="00532ED2">
        <w:rPr>
          <w:rFonts w:cs="Arial"/>
          <w:bCs/>
          <w:sz w:val="24"/>
          <w:szCs w:val="24"/>
        </w:rPr>
        <w:t>carcasses</w:t>
      </w:r>
      <w:r w:rsidR="001C22F0" w:rsidRPr="00532ED2">
        <w:rPr>
          <w:rFonts w:cs="Arial"/>
          <w:bCs/>
          <w:sz w:val="24"/>
          <w:szCs w:val="24"/>
        </w:rPr>
        <w:t xml:space="preserve"> weighed from </w:t>
      </w:r>
      <w:r w:rsidR="004642BE">
        <w:rPr>
          <w:rFonts w:cs="Arial"/>
          <w:bCs/>
          <w:sz w:val="24"/>
          <w:szCs w:val="24"/>
        </w:rPr>
        <w:t>1.6</w:t>
      </w:r>
      <w:r w:rsidR="001C22F0" w:rsidRPr="00532ED2">
        <w:rPr>
          <w:rFonts w:cs="Arial"/>
          <w:bCs/>
          <w:sz w:val="24"/>
          <w:szCs w:val="24"/>
        </w:rPr>
        <w:t xml:space="preserve"> to </w:t>
      </w:r>
      <w:r w:rsidR="004642BE">
        <w:rPr>
          <w:rFonts w:cs="Arial"/>
          <w:bCs/>
          <w:sz w:val="24"/>
          <w:szCs w:val="24"/>
        </w:rPr>
        <w:t>99.5</w:t>
      </w:r>
      <w:r w:rsidR="001C22F0" w:rsidRPr="00532ED2">
        <w:rPr>
          <w:rFonts w:cs="Arial"/>
          <w:bCs/>
          <w:sz w:val="24"/>
          <w:szCs w:val="24"/>
        </w:rPr>
        <w:t xml:space="preserve"> grams and </w:t>
      </w:r>
      <w:r w:rsidR="00F24850" w:rsidRPr="00532ED2">
        <w:rPr>
          <w:rFonts w:cs="Arial"/>
          <w:bCs/>
          <w:sz w:val="24"/>
          <w:szCs w:val="24"/>
        </w:rPr>
        <w:t xml:space="preserve">consisted of </w:t>
      </w:r>
      <w:r w:rsidR="00C66FAD" w:rsidRPr="00532ED2">
        <w:rPr>
          <w:rFonts w:cs="Arial"/>
          <w:bCs/>
          <w:sz w:val="24"/>
          <w:szCs w:val="24"/>
        </w:rPr>
        <w:t>small mammals, birds, and reptiles</w:t>
      </w:r>
      <w:r w:rsidR="00F6151A" w:rsidRPr="00532ED2">
        <w:rPr>
          <w:rFonts w:cs="Arial"/>
          <w:bCs/>
          <w:sz w:val="24"/>
          <w:szCs w:val="24"/>
        </w:rPr>
        <w:t>.</w:t>
      </w:r>
      <w:r w:rsidR="00D61AFA" w:rsidRPr="00532ED2">
        <w:rPr>
          <w:rFonts w:cs="Arial"/>
          <w:bCs/>
          <w:sz w:val="24"/>
          <w:szCs w:val="24"/>
        </w:rPr>
        <w:t xml:space="preserve"> </w:t>
      </w:r>
      <w:r w:rsidRPr="00532ED2">
        <w:rPr>
          <w:rFonts w:cs="Arial"/>
          <w:bCs/>
          <w:sz w:val="24"/>
          <w:szCs w:val="24"/>
        </w:rPr>
        <w:t xml:space="preserve">We </w:t>
      </w:r>
      <w:del w:id="5" w:author="Gen-Chang Hsu" w:date="2024-05-25T15:14:00Z" w16du:dateUtc="2024-05-25T19:14:00Z">
        <w:r w:rsidR="00DE3151" w:rsidDel="004E1920">
          <w:rPr>
            <w:rFonts w:cs="Arial"/>
            <w:bCs/>
            <w:sz w:val="24"/>
            <w:szCs w:val="24"/>
          </w:rPr>
          <w:delText xml:space="preserve">applied a sibship design to </w:delText>
        </w:r>
      </w:del>
      <w:r w:rsidRPr="00532ED2">
        <w:rPr>
          <w:rFonts w:cs="Arial"/>
          <w:bCs/>
          <w:sz w:val="24"/>
          <w:szCs w:val="24"/>
        </w:rPr>
        <w:t>pair</w:t>
      </w:r>
      <w:ins w:id="6" w:author="Gen-Chang Hsu" w:date="2024-05-25T15:14:00Z" w16du:dateUtc="2024-05-25T19:14:00Z">
        <w:r w:rsidR="004E1920">
          <w:rPr>
            <w:rFonts w:cs="Arial"/>
            <w:bCs/>
            <w:sz w:val="24"/>
            <w:szCs w:val="24"/>
          </w:rPr>
          <w:t>ed</w:t>
        </w:r>
      </w:ins>
      <w:r w:rsidRPr="00532ED2">
        <w:rPr>
          <w:rFonts w:cs="Arial"/>
          <w:bCs/>
          <w:sz w:val="24"/>
          <w:szCs w:val="24"/>
        </w:rPr>
        <w:t xml:space="preserve"> </w:t>
      </w:r>
      <w:r w:rsidR="00D61AFA" w:rsidRPr="00532ED2">
        <w:rPr>
          <w:rFonts w:cs="Arial"/>
          <w:bCs/>
          <w:sz w:val="24"/>
          <w:szCs w:val="24"/>
        </w:rPr>
        <w:t>each</w:t>
      </w:r>
      <w:r w:rsidRPr="00532ED2">
        <w:rPr>
          <w:rFonts w:cs="Arial"/>
          <w:bCs/>
          <w:sz w:val="24"/>
          <w:szCs w:val="24"/>
        </w:rPr>
        <w:t xml:space="preserve"> </w:t>
      </w:r>
      <w:r w:rsidR="00B910A1" w:rsidRPr="00532ED2">
        <w:rPr>
          <w:rFonts w:cs="Arial"/>
          <w:bCs/>
          <w:sz w:val="24"/>
          <w:szCs w:val="24"/>
        </w:rPr>
        <w:t>wild carcass</w:t>
      </w:r>
      <w:r w:rsidRPr="00532ED2">
        <w:rPr>
          <w:rFonts w:cs="Arial"/>
          <w:bCs/>
          <w:sz w:val="24"/>
          <w:szCs w:val="24"/>
        </w:rPr>
        <w:t xml:space="preserve"> with </w:t>
      </w:r>
      <w:r w:rsidR="00D61AFA" w:rsidRPr="00532ED2">
        <w:rPr>
          <w:rFonts w:cs="Arial"/>
          <w:bCs/>
          <w:sz w:val="24"/>
          <w:szCs w:val="24"/>
        </w:rPr>
        <w:t xml:space="preserve">a </w:t>
      </w:r>
      <w:r w:rsidR="003D0B38" w:rsidRPr="00532ED2">
        <w:rPr>
          <w:rFonts w:cs="Arial"/>
          <w:bCs/>
          <w:sz w:val="24"/>
          <w:szCs w:val="24"/>
        </w:rPr>
        <w:t>lab carcass of</w:t>
      </w:r>
      <w:r w:rsidR="00B910A1" w:rsidRPr="00532ED2">
        <w:rPr>
          <w:rFonts w:cs="Arial"/>
          <w:bCs/>
          <w:sz w:val="24"/>
          <w:szCs w:val="24"/>
        </w:rPr>
        <w:t xml:space="preserve"> a </w:t>
      </w:r>
      <w:r w:rsidRPr="004E1920">
        <w:rPr>
          <w:rFonts w:cs="Arial"/>
          <w:bCs/>
          <w:sz w:val="24"/>
          <w:szCs w:val="24"/>
        </w:rPr>
        <w:t>similar weight</w:t>
      </w:r>
      <w:r w:rsidR="00D651D4" w:rsidRPr="004E1920">
        <w:rPr>
          <w:rFonts w:cs="Arial"/>
          <w:bCs/>
          <w:sz w:val="24"/>
          <w:szCs w:val="24"/>
        </w:rPr>
        <w:t xml:space="preserve"> (</w:t>
      </w:r>
      <w:ins w:id="7" w:author="Gen-Chang Hsu" w:date="2024-05-25T15:15:00Z" w16du:dateUtc="2024-05-25T19:15:00Z">
        <w:r w:rsidR="004E1920">
          <w:rPr>
            <w:rFonts w:cs="Arial"/>
            <w:bCs/>
            <w:sz w:val="24"/>
            <w:szCs w:val="24"/>
          </w:rPr>
          <w:t xml:space="preserve">measured </w:t>
        </w:r>
      </w:ins>
      <w:ins w:id="8" w:author="Gen-Chang Hsu" w:date="2024-05-25T15:14:00Z" w16du:dateUtc="2024-05-25T19:14:00Z">
        <w:r w:rsidR="004E1920" w:rsidRPr="004E1920">
          <w:rPr>
            <w:rFonts w:cs="Arial"/>
            <w:bCs/>
            <w:sz w:val="24"/>
            <w:szCs w:val="24"/>
          </w:rPr>
          <w:t>to the nearest 0.1</w:t>
        </w:r>
      </w:ins>
      <w:ins w:id="9" w:author="Gen-Chang Hsu" w:date="2024-05-25T15:15:00Z" w16du:dateUtc="2024-05-25T19:15:00Z">
        <w:r w:rsidR="004E1920">
          <w:rPr>
            <w:rFonts w:cs="Arial"/>
            <w:bCs/>
            <w:sz w:val="24"/>
            <w:szCs w:val="24"/>
          </w:rPr>
          <w:t xml:space="preserve"> </w:t>
        </w:r>
      </w:ins>
      <w:ins w:id="10" w:author="Gen-Chang Hsu" w:date="2024-05-25T15:14:00Z" w16du:dateUtc="2024-05-25T19:14:00Z">
        <w:r w:rsidR="004E1920" w:rsidRPr="004E1920">
          <w:rPr>
            <w:rFonts w:cs="Arial"/>
            <w:bCs/>
            <w:sz w:val="24"/>
            <w:szCs w:val="24"/>
          </w:rPr>
          <w:t xml:space="preserve">g </w:t>
        </w:r>
      </w:ins>
      <w:r w:rsidR="000A31F2" w:rsidRPr="004E1920">
        <w:rPr>
          <w:rFonts w:cs="Arial"/>
          <w:bCs/>
          <w:sz w:val="24"/>
          <w:szCs w:val="24"/>
        </w:rPr>
        <w:t>using an electronic analytical balance ATX224R, Shimadzu, Japan</w:t>
      </w:r>
      <w:del w:id="11" w:author="Gen-Chang Hsu" w:date="2024-05-25T15:16:00Z" w16du:dateUtc="2024-05-25T19:16:00Z">
        <w:r w:rsidR="000A31F2" w:rsidRPr="004E1920" w:rsidDel="004E1920">
          <w:rPr>
            <w:rFonts w:cs="Arial"/>
            <w:bCs/>
            <w:sz w:val="24"/>
            <w:szCs w:val="24"/>
          </w:rPr>
          <w:delText>;</w:delText>
        </w:r>
      </w:del>
      <w:del w:id="12" w:author="Gen-Chang Hsu" w:date="2024-05-25T15:14:00Z" w16du:dateUtc="2024-05-25T19:14:00Z">
        <w:r w:rsidR="000A31F2" w:rsidRPr="004E1920" w:rsidDel="004E1920">
          <w:rPr>
            <w:rFonts w:cs="Arial"/>
            <w:bCs/>
            <w:sz w:val="24"/>
            <w:szCs w:val="24"/>
          </w:rPr>
          <w:delText xml:space="preserve"> </w:delText>
        </w:r>
        <w:r w:rsidR="00D651D4" w:rsidRPr="004E1920" w:rsidDel="004E1920">
          <w:rPr>
            <w:rFonts w:cs="Arial"/>
            <w:bCs/>
            <w:sz w:val="24"/>
            <w:szCs w:val="24"/>
          </w:rPr>
          <w:delText>to the nearest 0.01g</w:delText>
        </w:r>
      </w:del>
      <w:r w:rsidR="00D651D4" w:rsidRPr="004E1920">
        <w:rPr>
          <w:rFonts w:cs="Arial"/>
          <w:bCs/>
          <w:sz w:val="24"/>
          <w:szCs w:val="24"/>
        </w:rPr>
        <w:t>)</w:t>
      </w:r>
      <w:r w:rsidR="001C22F0" w:rsidRPr="004E1920">
        <w:rPr>
          <w:rFonts w:cs="Arial"/>
          <w:bCs/>
          <w:sz w:val="24"/>
          <w:szCs w:val="24"/>
        </w:rPr>
        <w:t xml:space="preserve"> and</w:t>
      </w:r>
      <w:ins w:id="13" w:author="Gen-Chang Hsu" w:date="2024-05-25T15:15:00Z" w16du:dateUtc="2024-05-25T19:15:00Z">
        <w:r w:rsidR="004E1920">
          <w:rPr>
            <w:rFonts w:cs="Arial"/>
            <w:bCs/>
            <w:sz w:val="24"/>
            <w:szCs w:val="24"/>
          </w:rPr>
          <w:t xml:space="preserve"> applied a sibship design </w:t>
        </w:r>
      </w:ins>
      <w:ins w:id="14" w:author="Gen-Chang Hsu" w:date="2024-05-25T15:19:00Z" w16du:dateUtc="2024-05-25T19:19:00Z">
        <w:r w:rsidR="004E1920">
          <w:rPr>
            <w:rFonts w:cs="Arial"/>
            <w:bCs/>
            <w:sz w:val="24"/>
            <w:szCs w:val="24"/>
          </w:rPr>
          <w:t xml:space="preserve">where the two males and </w:t>
        </w:r>
      </w:ins>
      <w:ins w:id="15" w:author="Gen-Chang Hsu" w:date="2024-05-25T15:21:00Z" w16du:dateUtc="2024-05-25T19:21:00Z">
        <w:r w:rsidR="004E1920">
          <w:rPr>
            <w:rFonts w:cs="Arial"/>
            <w:bCs/>
            <w:sz w:val="24"/>
            <w:szCs w:val="24"/>
          </w:rPr>
          <w:t xml:space="preserve">the </w:t>
        </w:r>
      </w:ins>
      <w:ins w:id="16" w:author="Gen-Chang Hsu" w:date="2024-05-25T15:19:00Z" w16du:dateUtc="2024-05-25T19:19:00Z">
        <w:r w:rsidR="004E1920">
          <w:rPr>
            <w:rFonts w:cs="Arial"/>
            <w:bCs/>
            <w:sz w:val="24"/>
            <w:szCs w:val="24"/>
          </w:rPr>
          <w:t xml:space="preserve">two females used in </w:t>
        </w:r>
        <w:r w:rsidR="004E1920" w:rsidRPr="00532ED2">
          <w:rPr>
            <w:rFonts w:cs="Arial"/>
            <w:bCs/>
            <w:sz w:val="24"/>
            <w:szCs w:val="24"/>
          </w:rPr>
          <w:t xml:space="preserve">each lab-wild carcass </w:t>
        </w:r>
      </w:ins>
      <w:del w:id="17" w:author="Gen-Chang Hsu" w:date="2024-05-25T15:20:00Z" w16du:dateUtc="2024-05-25T19:20:00Z">
        <w:r w:rsidR="001C22F0" w:rsidRPr="004E1920" w:rsidDel="004E1920">
          <w:rPr>
            <w:rFonts w:cs="Arial"/>
            <w:bCs/>
            <w:sz w:val="24"/>
            <w:szCs w:val="24"/>
          </w:rPr>
          <w:delText xml:space="preserve"> </w:delText>
        </w:r>
        <w:r w:rsidR="00D61AFA" w:rsidRPr="00532ED2" w:rsidDel="004E1920">
          <w:rPr>
            <w:rFonts w:cs="Arial"/>
            <w:bCs/>
            <w:sz w:val="24"/>
            <w:szCs w:val="24"/>
          </w:rPr>
          <w:delText>us</w:delText>
        </w:r>
      </w:del>
      <w:del w:id="18" w:author="Gen-Chang Hsu" w:date="2024-05-25T15:15:00Z" w16du:dateUtc="2024-05-25T19:15:00Z">
        <w:r w:rsidR="00D61AFA" w:rsidRPr="00532ED2" w:rsidDel="004E1920">
          <w:rPr>
            <w:rFonts w:cs="Arial"/>
            <w:bCs/>
            <w:sz w:val="24"/>
            <w:szCs w:val="24"/>
          </w:rPr>
          <w:delText>ed</w:delText>
        </w:r>
      </w:del>
      <w:del w:id="19" w:author="Gen-Chang Hsu" w:date="2024-05-25T15:20:00Z" w16du:dateUtc="2024-05-25T19:20:00Z">
        <w:r w:rsidR="00D61AFA" w:rsidRPr="00532ED2" w:rsidDel="004E1920">
          <w:rPr>
            <w:rFonts w:cs="Arial"/>
            <w:bCs/>
            <w:sz w:val="24"/>
            <w:szCs w:val="24"/>
          </w:rPr>
          <w:delText xml:space="preserve"> </w:delText>
        </w:r>
        <w:r w:rsidR="001C22F0" w:rsidRPr="00532ED2" w:rsidDel="004E1920">
          <w:rPr>
            <w:rFonts w:cs="Arial"/>
            <w:bCs/>
            <w:sz w:val="24"/>
            <w:szCs w:val="24"/>
          </w:rPr>
          <w:delText>the males and females</w:delText>
        </w:r>
        <w:r w:rsidR="00DE3151" w:rsidDel="004E1920">
          <w:rPr>
            <w:rFonts w:cs="Arial"/>
            <w:bCs/>
            <w:sz w:val="24"/>
            <w:szCs w:val="24"/>
          </w:rPr>
          <w:delText xml:space="preserve"> each</w:delText>
        </w:r>
        <w:r w:rsidR="001C22F0" w:rsidRPr="00532ED2" w:rsidDel="004E1920">
          <w:rPr>
            <w:rFonts w:cs="Arial"/>
            <w:bCs/>
            <w:sz w:val="24"/>
            <w:szCs w:val="24"/>
          </w:rPr>
          <w:delText xml:space="preserve"> </w:delText>
        </w:r>
      </w:del>
      <w:ins w:id="20" w:author="Gen-Chang Hsu" w:date="2024-05-25T15:20:00Z" w16du:dateUtc="2024-05-25T19:20:00Z">
        <w:r w:rsidR="004E1920">
          <w:rPr>
            <w:rFonts w:cs="Arial"/>
            <w:bCs/>
            <w:sz w:val="24"/>
            <w:szCs w:val="24"/>
          </w:rPr>
          <w:t xml:space="preserve">were </w:t>
        </w:r>
      </w:ins>
      <w:r w:rsidR="00D61AFA" w:rsidRPr="00532ED2">
        <w:rPr>
          <w:rFonts w:cs="Arial"/>
          <w:bCs/>
          <w:sz w:val="24"/>
          <w:szCs w:val="24"/>
        </w:rPr>
        <w:t>from the same family line, respectively</w:t>
      </w:r>
      <w:r w:rsidR="001C22F0" w:rsidRPr="00532ED2">
        <w:rPr>
          <w:rFonts w:cs="Arial"/>
          <w:bCs/>
          <w:sz w:val="24"/>
          <w:szCs w:val="24"/>
        </w:rPr>
        <w:t xml:space="preserve">, </w:t>
      </w:r>
      <w:del w:id="21" w:author="Gen-Chang Hsu" w:date="2024-05-25T15:19:00Z" w16du:dateUtc="2024-05-25T19:19:00Z">
        <w:r w:rsidR="001C22F0" w:rsidRPr="00532ED2" w:rsidDel="004E1920">
          <w:rPr>
            <w:rFonts w:cs="Arial"/>
            <w:bCs/>
            <w:sz w:val="24"/>
            <w:szCs w:val="24"/>
          </w:rPr>
          <w:delText>for each lab-wild carcass pair</w:delText>
        </w:r>
        <w:r w:rsidR="00B83B98" w:rsidRPr="00532ED2" w:rsidDel="004E1920">
          <w:rPr>
            <w:rFonts w:cs="Arial"/>
            <w:bCs/>
            <w:sz w:val="24"/>
            <w:szCs w:val="24"/>
          </w:rPr>
          <w:delText xml:space="preserve"> </w:delText>
        </w:r>
      </w:del>
      <w:r w:rsidR="00B83B98" w:rsidRPr="00532ED2">
        <w:rPr>
          <w:rFonts w:cs="Arial"/>
          <w:bCs/>
          <w:sz w:val="24"/>
          <w:szCs w:val="24"/>
        </w:rPr>
        <w:t xml:space="preserve">to control for parental </w:t>
      </w:r>
      <w:r w:rsidR="00B83B98" w:rsidRPr="00EE2F42">
        <w:rPr>
          <w:rFonts w:cs="Arial"/>
          <w:bCs/>
          <w:sz w:val="24"/>
          <w:szCs w:val="24"/>
        </w:rPr>
        <w:t>genotypes</w:t>
      </w:r>
      <w:ins w:id="22" w:author="Gen-Chang Hsu" w:date="2024-05-25T15:21:00Z" w16du:dateUtc="2024-05-25T19:21:00Z">
        <w:r w:rsidR="004E1920">
          <w:rPr>
            <w:rFonts w:cs="Arial"/>
            <w:bCs/>
            <w:sz w:val="24"/>
            <w:szCs w:val="24"/>
          </w:rPr>
          <w:t xml:space="preserve"> (</w:t>
        </w:r>
      </w:ins>
      <w:del w:id="23" w:author="Gen-Chang Hsu" w:date="2024-05-25T15:21:00Z" w16du:dateUtc="2024-05-25T19:21:00Z">
        <w:r w:rsidR="00D61AFA" w:rsidRPr="00EE2F42" w:rsidDel="004E1920">
          <w:rPr>
            <w:rFonts w:cs="Arial"/>
            <w:bCs/>
            <w:sz w:val="24"/>
            <w:szCs w:val="24"/>
          </w:rPr>
          <w:delText>.</w:delText>
        </w:r>
        <w:r w:rsidR="00DE3151" w:rsidDel="004E1920">
          <w:rPr>
            <w:rFonts w:cs="Arial"/>
            <w:bCs/>
            <w:sz w:val="24"/>
            <w:szCs w:val="24"/>
          </w:rPr>
          <w:delText xml:space="preserve"> </w:delText>
        </w:r>
      </w:del>
      <w:ins w:id="24" w:author="Gen-Chang Hsu" w:date="2024-05-25T15:21:00Z" w16du:dateUtc="2024-05-25T19:21:00Z">
        <w:r w:rsidR="004E1920">
          <w:rPr>
            <w:rFonts w:cs="Arial"/>
            <w:bCs/>
            <w:sz w:val="24"/>
            <w:szCs w:val="24"/>
          </w:rPr>
          <w:t>t</w:t>
        </w:r>
      </w:ins>
      <w:del w:id="25" w:author="Gen-Chang Hsu" w:date="2024-05-25T15:21:00Z" w16du:dateUtc="2024-05-25T19:21:00Z">
        <w:r w:rsidR="00DE3151" w:rsidDel="004E1920">
          <w:rPr>
            <w:rFonts w:cs="Arial"/>
            <w:bCs/>
            <w:sz w:val="24"/>
            <w:szCs w:val="24"/>
          </w:rPr>
          <w:delText>T</w:delText>
        </w:r>
      </w:del>
      <w:r w:rsidR="00DE3151">
        <w:rPr>
          <w:rFonts w:cs="Arial"/>
          <w:bCs/>
          <w:sz w:val="24"/>
          <w:szCs w:val="24"/>
        </w:rPr>
        <w:t>he male</w:t>
      </w:r>
      <w:ins w:id="26" w:author="Gen-Chang Hsu" w:date="2024-05-25T15:21:00Z" w16du:dateUtc="2024-05-25T19:21:00Z">
        <w:r w:rsidR="004E1920">
          <w:rPr>
            <w:rFonts w:cs="Arial"/>
            <w:bCs/>
            <w:sz w:val="24"/>
            <w:szCs w:val="24"/>
          </w:rPr>
          <w:t>s</w:t>
        </w:r>
      </w:ins>
      <w:r w:rsidR="00DE3151">
        <w:rPr>
          <w:rFonts w:cs="Arial"/>
          <w:bCs/>
          <w:sz w:val="24"/>
          <w:szCs w:val="24"/>
        </w:rPr>
        <w:t xml:space="preserve"> and female</w:t>
      </w:r>
      <w:ins w:id="27" w:author="Gen-Chang Hsu" w:date="2024-05-25T15:21:00Z" w16du:dateUtc="2024-05-25T19:21:00Z">
        <w:r w:rsidR="004E1920">
          <w:rPr>
            <w:rFonts w:cs="Arial"/>
            <w:bCs/>
            <w:sz w:val="24"/>
            <w:szCs w:val="24"/>
          </w:rPr>
          <w:t>s</w:t>
        </w:r>
      </w:ins>
      <w:r w:rsidR="00DE3151">
        <w:rPr>
          <w:rFonts w:cs="Arial"/>
          <w:bCs/>
          <w:sz w:val="24"/>
          <w:szCs w:val="24"/>
        </w:rPr>
        <w:t xml:space="preserve"> came from genetically unrelated families</w:t>
      </w:r>
      <w:ins w:id="28" w:author="Gen-Chang Hsu" w:date="2024-05-25T15:21:00Z" w16du:dateUtc="2024-05-25T19:21:00Z">
        <w:r w:rsidR="004E1920">
          <w:rPr>
            <w:rFonts w:cs="Arial"/>
            <w:bCs/>
            <w:sz w:val="24"/>
            <w:szCs w:val="24"/>
          </w:rPr>
          <w:t>)</w:t>
        </w:r>
      </w:ins>
      <w:r w:rsidR="00DE3151">
        <w:rPr>
          <w:rFonts w:cs="Arial"/>
          <w:bCs/>
          <w:sz w:val="24"/>
          <w:szCs w:val="24"/>
        </w:rPr>
        <w:t>.</w:t>
      </w:r>
      <w:r w:rsidR="001C22F0" w:rsidRPr="00EE2F42">
        <w:rPr>
          <w:rFonts w:cs="Arial"/>
          <w:bCs/>
          <w:sz w:val="24"/>
          <w:szCs w:val="24"/>
        </w:rPr>
        <w:t xml:space="preserve"> </w:t>
      </w:r>
      <w:r w:rsidRPr="00EE2F42">
        <w:rPr>
          <w:rFonts w:cs="Arial"/>
          <w:bCs/>
          <w:sz w:val="24"/>
          <w:szCs w:val="24"/>
        </w:rPr>
        <w:t xml:space="preserve">The </w:t>
      </w:r>
      <w:r w:rsidR="00B83B98" w:rsidRPr="00EE2F42">
        <w:rPr>
          <w:rFonts w:cs="Arial"/>
          <w:bCs/>
          <w:sz w:val="24"/>
          <w:szCs w:val="24"/>
        </w:rPr>
        <w:t xml:space="preserve">breeding </w:t>
      </w:r>
      <w:r w:rsidR="00D61AFA" w:rsidRPr="00EE2F42">
        <w:rPr>
          <w:rFonts w:cs="Arial"/>
          <w:bCs/>
          <w:sz w:val="24"/>
          <w:szCs w:val="24"/>
        </w:rPr>
        <w:t>containers</w:t>
      </w:r>
      <w:r w:rsidR="00DA38FF" w:rsidRPr="00EE2F42">
        <w:rPr>
          <w:rFonts w:cs="Arial"/>
          <w:bCs/>
          <w:sz w:val="24"/>
          <w:szCs w:val="24"/>
        </w:rPr>
        <w:t xml:space="preserve"> were </w:t>
      </w:r>
      <w:r w:rsidR="00532ED2" w:rsidRPr="00EE2F42">
        <w:rPr>
          <w:rFonts w:cs="Arial"/>
          <w:bCs/>
          <w:sz w:val="24"/>
          <w:szCs w:val="24"/>
        </w:rPr>
        <w:t>maintained under the same</w:t>
      </w:r>
      <w:r w:rsidR="00750145">
        <w:rPr>
          <w:rFonts w:cs="Arial"/>
          <w:bCs/>
          <w:sz w:val="24"/>
          <w:szCs w:val="24"/>
        </w:rPr>
        <w:t xml:space="preserve"> environmental </w:t>
      </w:r>
      <w:r w:rsidR="00532ED2" w:rsidRPr="00EE2F42">
        <w:rPr>
          <w:rFonts w:cs="Arial"/>
          <w:bCs/>
          <w:sz w:val="24"/>
          <w:szCs w:val="24"/>
        </w:rPr>
        <w:t xml:space="preserve">conditions as those </w:t>
      </w:r>
      <w:r w:rsidR="00750145">
        <w:rPr>
          <w:rFonts w:cs="Arial"/>
          <w:bCs/>
          <w:sz w:val="24"/>
          <w:szCs w:val="24"/>
        </w:rPr>
        <w:t>of</w:t>
      </w:r>
      <w:r w:rsidR="00532ED2" w:rsidRPr="00EE2F42">
        <w:rPr>
          <w:rFonts w:cs="Arial"/>
          <w:bCs/>
          <w:sz w:val="24"/>
          <w:szCs w:val="24"/>
        </w:rPr>
        <w:t xml:space="preserve"> the lab colony. </w:t>
      </w:r>
      <w:r w:rsidR="00ED7D99" w:rsidRPr="00EE2F42">
        <w:rPr>
          <w:rFonts w:cs="Arial"/>
          <w:bCs/>
          <w:sz w:val="24"/>
          <w:szCs w:val="24"/>
        </w:rPr>
        <w:t>Five rounds of breeding experiment</w:t>
      </w:r>
      <w:r w:rsidR="005C5EC3" w:rsidRPr="00EE2F42">
        <w:rPr>
          <w:rFonts w:cs="Arial"/>
          <w:bCs/>
          <w:sz w:val="24"/>
          <w:szCs w:val="24"/>
        </w:rPr>
        <w:t>s</w:t>
      </w:r>
      <w:r w:rsidR="00ED7D99" w:rsidRPr="00EE2F42">
        <w:rPr>
          <w:rFonts w:cs="Arial"/>
          <w:bCs/>
          <w:sz w:val="24"/>
          <w:szCs w:val="24"/>
        </w:rPr>
        <w:t xml:space="preserve"> were conducted</w:t>
      </w:r>
      <w:r w:rsidR="00842A2C" w:rsidRPr="00EE2F42">
        <w:rPr>
          <w:rFonts w:cs="Arial"/>
          <w:bCs/>
          <w:sz w:val="24"/>
          <w:szCs w:val="24"/>
        </w:rPr>
        <w:t xml:space="preserve"> </w:t>
      </w:r>
      <w:r w:rsidR="007841C9" w:rsidRPr="00EE2F42">
        <w:rPr>
          <w:rFonts w:cs="Arial"/>
          <w:bCs/>
          <w:sz w:val="24"/>
          <w:szCs w:val="24"/>
        </w:rPr>
        <w:t xml:space="preserve">from May 2023 to </w:t>
      </w:r>
      <w:r w:rsidR="00EE2F42" w:rsidRPr="00EE2F42">
        <w:rPr>
          <w:rFonts w:cs="Arial"/>
          <w:bCs/>
          <w:sz w:val="24"/>
          <w:szCs w:val="24"/>
        </w:rPr>
        <w:t xml:space="preserve">March </w:t>
      </w:r>
      <w:r w:rsidR="007841C9" w:rsidRPr="00EE2F42">
        <w:rPr>
          <w:rFonts w:cs="Arial"/>
          <w:bCs/>
          <w:sz w:val="24"/>
          <w:szCs w:val="24"/>
        </w:rPr>
        <w:t xml:space="preserve">2024 </w:t>
      </w:r>
      <w:r w:rsidR="00842A2C" w:rsidRPr="00EE2F42">
        <w:rPr>
          <w:rFonts w:cs="Arial"/>
          <w:bCs/>
          <w:sz w:val="24"/>
          <w:szCs w:val="24"/>
        </w:rPr>
        <w:t xml:space="preserve">(each with a different </w:t>
      </w:r>
      <w:r w:rsidR="007841C9" w:rsidRPr="00EE2F42">
        <w:rPr>
          <w:rFonts w:cs="Arial"/>
          <w:bCs/>
          <w:sz w:val="24"/>
          <w:szCs w:val="24"/>
        </w:rPr>
        <w:t xml:space="preserve">beetle </w:t>
      </w:r>
      <w:r w:rsidR="00842A2C" w:rsidRPr="00EE2F42">
        <w:rPr>
          <w:rFonts w:cs="Arial"/>
          <w:bCs/>
          <w:sz w:val="24"/>
          <w:szCs w:val="24"/>
        </w:rPr>
        <w:t>parent gener</w:t>
      </w:r>
      <w:r w:rsidR="00842A2C" w:rsidRPr="00CD197E">
        <w:rPr>
          <w:rFonts w:cs="Arial"/>
          <w:bCs/>
          <w:sz w:val="24"/>
          <w:szCs w:val="24"/>
        </w:rPr>
        <w:t>ation)</w:t>
      </w:r>
      <w:r w:rsidR="005C5EC3" w:rsidRPr="00CD197E">
        <w:rPr>
          <w:rFonts w:cs="Arial"/>
          <w:bCs/>
          <w:sz w:val="24"/>
          <w:szCs w:val="24"/>
        </w:rPr>
        <w:t xml:space="preserve">, </w:t>
      </w:r>
      <w:r w:rsidR="00141CD9" w:rsidRPr="00CD197E">
        <w:rPr>
          <w:rFonts w:cs="Arial"/>
          <w:bCs/>
          <w:sz w:val="24"/>
          <w:szCs w:val="24"/>
        </w:rPr>
        <w:t xml:space="preserve">consisting of </w:t>
      </w:r>
      <w:r w:rsidR="00ED7D99" w:rsidRPr="00CD197E">
        <w:rPr>
          <w:rFonts w:cs="Arial"/>
          <w:bCs/>
          <w:sz w:val="24"/>
          <w:szCs w:val="24"/>
        </w:rPr>
        <w:t xml:space="preserve">a </w:t>
      </w:r>
      <w:r w:rsidR="00ED7D99" w:rsidRPr="00A226F2">
        <w:rPr>
          <w:rFonts w:cs="Arial"/>
          <w:bCs/>
          <w:sz w:val="24"/>
          <w:szCs w:val="24"/>
        </w:rPr>
        <w:t xml:space="preserve">total of </w:t>
      </w:r>
      <w:r w:rsidR="00ED7D99" w:rsidRPr="00A226F2">
        <w:rPr>
          <w:rFonts w:cs="Arial"/>
          <w:bCs/>
          <w:sz w:val="24"/>
          <w:szCs w:val="24"/>
        </w:rPr>
        <w:lastRenderedPageBreak/>
        <w:t>12</w:t>
      </w:r>
      <w:r w:rsidR="00A226F2" w:rsidRPr="00A226F2">
        <w:rPr>
          <w:rFonts w:cs="Arial"/>
          <w:bCs/>
          <w:sz w:val="24"/>
          <w:szCs w:val="24"/>
        </w:rPr>
        <w:t>1</w:t>
      </w:r>
      <w:r w:rsidR="00ED7D99" w:rsidRPr="00A226F2">
        <w:rPr>
          <w:rFonts w:cs="Arial"/>
          <w:bCs/>
          <w:sz w:val="24"/>
          <w:szCs w:val="24"/>
        </w:rPr>
        <w:t xml:space="preserve"> lab-wild</w:t>
      </w:r>
      <w:r w:rsidR="00ED7D99" w:rsidRPr="00CD197E">
        <w:rPr>
          <w:rFonts w:cs="Arial"/>
          <w:bCs/>
          <w:sz w:val="24"/>
          <w:szCs w:val="24"/>
        </w:rPr>
        <w:t xml:space="preserve"> carcass pairs</w:t>
      </w:r>
      <w:ins w:id="29" w:author="Gen-Chang Hsu" w:date="2024-05-25T15:22:00Z" w16du:dateUtc="2024-05-25T19:22:00Z">
        <w:r w:rsidR="004E1920">
          <w:rPr>
            <w:rFonts w:cs="Arial"/>
            <w:bCs/>
            <w:sz w:val="24"/>
            <w:szCs w:val="24"/>
          </w:rPr>
          <w:t xml:space="preserve"> (</w:t>
        </w:r>
      </w:ins>
      <w:del w:id="30" w:author="Gen-Chang Hsu" w:date="2024-05-25T15:22:00Z" w16du:dateUtc="2024-05-25T19:22:00Z">
        <w:r w:rsidR="00ED7D99" w:rsidRPr="00CD197E" w:rsidDel="004E1920">
          <w:rPr>
            <w:rFonts w:cs="Arial"/>
            <w:bCs/>
            <w:sz w:val="24"/>
            <w:szCs w:val="24"/>
          </w:rPr>
          <w:delText>.</w:delText>
        </w:r>
      </w:del>
      <w:ins w:id="31" w:author="Syuan-Jyun Sun" w:date="2024-05-24T14:18:00Z">
        <w:del w:id="32" w:author="Gen-Chang Hsu" w:date="2024-05-25T15:22:00Z" w16du:dateUtc="2024-05-25T19:22:00Z">
          <w:r w:rsidR="007D48BE" w:rsidDel="004E1920">
            <w:rPr>
              <w:rFonts w:cs="Arial"/>
              <w:bCs/>
              <w:sz w:val="24"/>
              <w:szCs w:val="24"/>
            </w:rPr>
            <w:delText xml:space="preserve"> There were </w:delText>
          </w:r>
        </w:del>
      </w:ins>
      <w:ins w:id="33" w:author="Gen-Chang Hsu" w:date="2024-05-25T15:25:00Z" w16du:dateUtc="2024-05-25T19:25:00Z">
        <w:r w:rsidR="006C5777">
          <w:rPr>
            <w:rFonts w:cs="Arial"/>
            <w:bCs/>
            <w:sz w:val="24"/>
            <w:szCs w:val="24"/>
          </w:rPr>
          <w:t>14</w:t>
        </w:r>
      </w:ins>
      <w:ins w:id="34" w:author="Syuan-Jyun Sun" w:date="2024-05-24T14:18:00Z">
        <w:del w:id="35" w:author="Gen-Chang Hsu" w:date="2024-05-25T15:25:00Z" w16du:dateUtc="2024-05-25T19:25:00Z">
          <w:r w:rsidR="007D48BE" w:rsidDel="006C5777">
            <w:rPr>
              <w:rFonts w:cs="Arial"/>
              <w:bCs/>
              <w:sz w:val="24"/>
              <w:szCs w:val="24"/>
            </w:rPr>
            <w:delText>x</w:delText>
          </w:r>
        </w:del>
      </w:ins>
      <w:ins w:id="36" w:author="Syuan-Jyun Sun" w:date="2024-05-24T14:20:00Z">
        <w:r w:rsidR="007D48BE">
          <w:rPr>
            <w:rFonts w:cs="Arial"/>
            <w:bCs/>
            <w:sz w:val="24"/>
            <w:szCs w:val="24"/>
          </w:rPr>
          <w:t xml:space="preserve">, </w:t>
        </w:r>
      </w:ins>
      <w:ins w:id="37" w:author="Gen-Chang Hsu" w:date="2024-05-25T15:25:00Z" w16du:dateUtc="2024-05-25T19:25:00Z">
        <w:r w:rsidR="006C5777">
          <w:rPr>
            <w:rFonts w:cs="Arial"/>
            <w:bCs/>
            <w:sz w:val="24"/>
            <w:szCs w:val="24"/>
          </w:rPr>
          <w:t>76</w:t>
        </w:r>
      </w:ins>
      <w:ins w:id="38" w:author="Syuan-Jyun Sun" w:date="2024-05-24T14:20:00Z">
        <w:del w:id="39" w:author="Gen-Chang Hsu" w:date="2024-05-25T15:25:00Z" w16du:dateUtc="2024-05-25T19:25:00Z">
          <w:r w:rsidR="007D48BE" w:rsidDel="006C5777">
            <w:rPr>
              <w:rFonts w:cs="Arial"/>
              <w:bCs/>
              <w:sz w:val="24"/>
              <w:szCs w:val="24"/>
            </w:rPr>
            <w:delText>y</w:delText>
          </w:r>
        </w:del>
        <w:r w:rsidR="007D48BE">
          <w:rPr>
            <w:rFonts w:cs="Arial"/>
            <w:bCs/>
            <w:sz w:val="24"/>
            <w:szCs w:val="24"/>
          </w:rPr>
          <w:t xml:space="preserve">, </w:t>
        </w:r>
      </w:ins>
      <w:ins w:id="40" w:author="Gen-Chang Hsu" w:date="2024-05-25T15:25:00Z" w16du:dateUtc="2024-05-25T19:25:00Z">
        <w:r w:rsidR="006C5777">
          <w:rPr>
            <w:rFonts w:cs="Arial"/>
            <w:bCs/>
            <w:sz w:val="24"/>
            <w:szCs w:val="24"/>
          </w:rPr>
          <w:t>31</w:t>
        </w:r>
      </w:ins>
      <w:ins w:id="41" w:author="Syuan-Jyun Sun" w:date="2024-05-24T14:20:00Z">
        <w:del w:id="42" w:author="Gen-Chang Hsu" w:date="2024-05-25T15:25:00Z" w16du:dateUtc="2024-05-25T19:25:00Z">
          <w:r w:rsidR="007D48BE" w:rsidDel="006C5777">
            <w:rPr>
              <w:rFonts w:cs="Arial"/>
              <w:bCs/>
              <w:sz w:val="24"/>
              <w:szCs w:val="24"/>
            </w:rPr>
            <w:delText>z</w:delText>
          </w:r>
        </w:del>
        <w:r w:rsidR="007D48BE">
          <w:rPr>
            <w:rFonts w:cs="Arial"/>
            <w:bCs/>
            <w:sz w:val="24"/>
            <w:szCs w:val="24"/>
          </w:rPr>
          <w:t xml:space="preserve"> </w:t>
        </w:r>
      </w:ins>
      <w:ins w:id="43" w:author="Gen-Chang Hsu" w:date="2024-05-25T15:22:00Z" w16du:dateUtc="2024-05-25T19:22:00Z">
        <w:r w:rsidR="004E1920">
          <w:rPr>
            <w:rFonts w:cs="Arial"/>
            <w:bCs/>
            <w:sz w:val="24"/>
            <w:szCs w:val="24"/>
          </w:rPr>
          <w:t>wild</w:t>
        </w:r>
      </w:ins>
      <w:ins w:id="44" w:author="Syuan-Jyun Sun" w:date="2024-05-24T14:20:00Z">
        <w:del w:id="45" w:author="Gen-Chang Hsu" w:date="2024-05-25T15:22:00Z" w16du:dateUtc="2024-05-25T19:22:00Z">
          <w:r w:rsidR="007D48BE" w:rsidDel="004E1920">
            <w:rPr>
              <w:rFonts w:cs="Arial"/>
              <w:bCs/>
              <w:sz w:val="24"/>
              <w:szCs w:val="24"/>
            </w:rPr>
            <w:delText>carcasses of</w:delText>
          </w:r>
        </w:del>
        <w:r w:rsidR="007D48BE">
          <w:rPr>
            <w:rFonts w:cs="Arial"/>
            <w:bCs/>
            <w:sz w:val="24"/>
            <w:szCs w:val="24"/>
          </w:rPr>
          <w:t xml:space="preserve"> mamma</w:t>
        </w:r>
      </w:ins>
      <w:ins w:id="46" w:author="Syuan-Jyun Sun" w:date="2024-05-24T14:21:00Z">
        <w:r w:rsidR="007D48BE">
          <w:rPr>
            <w:rFonts w:cs="Arial"/>
            <w:bCs/>
            <w:sz w:val="24"/>
            <w:szCs w:val="24"/>
          </w:rPr>
          <w:t>l, bird, and reptile</w:t>
        </w:r>
      </w:ins>
      <w:ins w:id="47" w:author="Gen-Chang Hsu" w:date="2024-05-25T15:22:00Z" w16du:dateUtc="2024-05-25T19:22:00Z">
        <w:r w:rsidR="004E1920">
          <w:rPr>
            <w:rFonts w:cs="Arial"/>
            <w:bCs/>
            <w:sz w:val="24"/>
            <w:szCs w:val="24"/>
          </w:rPr>
          <w:t xml:space="preserve"> carcasses</w:t>
        </w:r>
      </w:ins>
      <w:ins w:id="48" w:author="Syuan-Jyun Sun" w:date="2024-05-24T14:21:00Z">
        <w:del w:id="49" w:author="Gen-Chang Hsu" w:date="2024-05-25T15:22:00Z" w16du:dateUtc="2024-05-25T19:22:00Z">
          <w:r w:rsidR="007D48BE" w:rsidDel="004E1920">
            <w:rPr>
              <w:rFonts w:cs="Arial"/>
              <w:bCs/>
              <w:sz w:val="24"/>
              <w:szCs w:val="24"/>
            </w:rPr>
            <w:delText>, respectively</w:delText>
          </w:r>
        </w:del>
      </w:ins>
      <w:ins w:id="50" w:author="Gen-Chang Hsu" w:date="2024-05-25T15:22:00Z" w16du:dateUtc="2024-05-25T19:22:00Z">
        <w:r w:rsidR="004E1920">
          <w:rPr>
            <w:rFonts w:cs="Arial"/>
            <w:bCs/>
            <w:sz w:val="24"/>
            <w:szCs w:val="24"/>
          </w:rPr>
          <w:t>)</w:t>
        </w:r>
      </w:ins>
      <w:ins w:id="51" w:author="Syuan-Jyun Sun" w:date="2024-05-24T14:21:00Z">
        <w:r w:rsidR="007D48BE">
          <w:rPr>
            <w:rFonts w:cs="Arial"/>
            <w:bCs/>
            <w:sz w:val="24"/>
            <w:szCs w:val="24"/>
          </w:rPr>
          <w:t>.</w:t>
        </w:r>
      </w:ins>
    </w:p>
    <w:p w14:paraId="58188ED5" w14:textId="18979EA6" w:rsidR="0092750E" w:rsidRDefault="0092750E" w:rsidP="00E442BE">
      <w:pPr>
        <w:spacing w:line="480" w:lineRule="auto"/>
        <w:ind w:firstLine="720"/>
        <w:rPr>
          <w:rFonts w:cs="Arial"/>
          <w:bCs/>
          <w:sz w:val="24"/>
          <w:szCs w:val="24"/>
        </w:rPr>
      </w:pPr>
      <w:r w:rsidRPr="00CD197E">
        <w:rPr>
          <w:rFonts w:cs="Arial"/>
          <w:bCs/>
          <w:sz w:val="24"/>
          <w:szCs w:val="24"/>
        </w:rPr>
        <w:t xml:space="preserve">We </w:t>
      </w:r>
      <w:r w:rsidR="00AA4293" w:rsidRPr="00CD197E">
        <w:rPr>
          <w:rFonts w:cs="Arial"/>
          <w:bCs/>
          <w:sz w:val="24"/>
          <w:szCs w:val="24"/>
        </w:rPr>
        <w:t xml:space="preserve">recorded the clutch size of each breeding container at </w:t>
      </w:r>
      <w:r w:rsidR="00AA4293" w:rsidRPr="00864A8E">
        <w:rPr>
          <w:rFonts w:cs="Arial"/>
          <w:bCs/>
          <w:sz w:val="24"/>
          <w:szCs w:val="24"/>
        </w:rPr>
        <w:t xml:space="preserve">day </w:t>
      </w:r>
      <w:r w:rsidR="00394CC1" w:rsidRPr="00864A8E">
        <w:rPr>
          <w:rFonts w:cs="Arial"/>
          <w:bCs/>
          <w:sz w:val="24"/>
          <w:szCs w:val="24"/>
        </w:rPr>
        <w:t>4</w:t>
      </w:r>
      <w:r w:rsidR="00AA4293" w:rsidRPr="00864A8E">
        <w:rPr>
          <w:rFonts w:cs="Arial"/>
          <w:bCs/>
          <w:sz w:val="24"/>
          <w:szCs w:val="24"/>
        </w:rPr>
        <w:t xml:space="preserve"> by</w:t>
      </w:r>
      <w:r w:rsidR="00AA4293" w:rsidRPr="00CD197E">
        <w:rPr>
          <w:rFonts w:cs="Arial"/>
          <w:bCs/>
          <w:sz w:val="24"/>
          <w:szCs w:val="24"/>
        </w:rPr>
        <w:t xml:space="preserve"> counting the number of eggs </w:t>
      </w:r>
      <w:r w:rsidR="00EA20A9" w:rsidRPr="00CD197E">
        <w:rPr>
          <w:rFonts w:cs="Arial"/>
          <w:bCs/>
          <w:sz w:val="24"/>
          <w:szCs w:val="24"/>
        </w:rPr>
        <w:t xml:space="preserve">around the wall and at the bottom of </w:t>
      </w:r>
      <w:r w:rsidR="00AA4293" w:rsidRPr="00CD197E">
        <w:rPr>
          <w:rFonts w:cs="Arial"/>
          <w:bCs/>
          <w:sz w:val="24"/>
          <w:szCs w:val="24"/>
        </w:rPr>
        <w:t>the container</w:t>
      </w:r>
      <w:r w:rsidR="00DC3186" w:rsidRPr="00CD197E">
        <w:rPr>
          <w:rFonts w:cs="Arial"/>
          <w:bCs/>
          <w:sz w:val="24"/>
          <w:szCs w:val="24"/>
        </w:rPr>
        <w:t xml:space="preserve"> from the outside</w:t>
      </w:r>
      <w:r w:rsidR="00EA20A9" w:rsidRPr="00CD197E">
        <w:rPr>
          <w:rFonts w:cs="Arial"/>
          <w:bCs/>
          <w:sz w:val="24"/>
          <w:szCs w:val="24"/>
        </w:rPr>
        <w:t xml:space="preserve">. This minimized the disturbance to the </w:t>
      </w:r>
      <w:r w:rsidR="00DC3186" w:rsidRPr="00CD197E">
        <w:rPr>
          <w:rFonts w:cs="Arial"/>
          <w:bCs/>
          <w:sz w:val="24"/>
          <w:szCs w:val="24"/>
        </w:rPr>
        <w:t xml:space="preserve">carcass and </w:t>
      </w:r>
      <w:r w:rsidR="00E04021" w:rsidRPr="00CD197E">
        <w:rPr>
          <w:rFonts w:cs="Arial"/>
          <w:bCs/>
          <w:sz w:val="24"/>
          <w:szCs w:val="24"/>
        </w:rPr>
        <w:t>parents</w:t>
      </w:r>
      <w:ins w:id="52" w:author="Gen-Chang Hsu" w:date="2024-05-25T15:26:00Z" w16du:dateUtc="2024-05-25T19:26:00Z">
        <w:r w:rsidR="0076637C">
          <w:rPr>
            <w:rFonts w:cs="Arial"/>
            <w:bCs/>
            <w:sz w:val="24"/>
            <w:szCs w:val="24"/>
          </w:rPr>
          <w:t xml:space="preserve"> </w:t>
        </w:r>
      </w:ins>
      <w:ins w:id="53" w:author="Gen-Chang Hsu" w:date="2024-05-25T15:27:00Z" w16du:dateUtc="2024-05-25T19:27:00Z">
        <w:r w:rsidR="0076637C">
          <w:rPr>
            <w:rFonts w:cs="Arial"/>
            <w:bCs/>
            <w:sz w:val="24"/>
            <w:szCs w:val="24"/>
          </w:rPr>
          <w:t>while</w:t>
        </w:r>
      </w:ins>
      <w:ins w:id="54" w:author="Gen-Chang Hsu" w:date="2024-05-25T15:26:00Z" w16du:dateUtc="2024-05-25T19:26:00Z">
        <w:r w:rsidR="0076637C">
          <w:rPr>
            <w:rFonts w:cs="Arial"/>
            <w:bCs/>
            <w:sz w:val="24"/>
            <w:szCs w:val="24"/>
          </w:rPr>
          <w:t xml:space="preserve"> </w:t>
        </w:r>
      </w:ins>
      <w:del w:id="55" w:author="Gen-Chang Hsu" w:date="2024-05-25T15:26:00Z" w16du:dateUtc="2024-05-25T19:26:00Z">
        <w:r w:rsidR="00EA20A9" w:rsidRPr="00CD197E" w:rsidDel="0076637C">
          <w:rPr>
            <w:rFonts w:cs="Arial"/>
            <w:bCs/>
            <w:sz w:val="24"/>
            <w:szCs w:val="24"/>
          </w:rPr>
          <w:delText xml:space="preserve">. </w:delText>
        </w:r>
      </w:del>
      <w:ins w:id="56" w:author="Syuan-Jyun Sun [2]" w:date="2024-05-23T15:16:00Z">
        <w:del w:id="57" w:author="Gen-Chang Hsu" w:date="2024-05-25T15:26:00Z" w16du:dateUtc="2024-05-25T19:26:00Z">
          <w:r w:rsidR="00394CC1" w:rsidDel="0076637C">
            <w:rPr>
              <w:rFonts w:cs="Arial"/>
              <w:bCs/>
              <w:sz w:val="24"/>
              <w:szCs w:val="24"/>
            </w:rPr>
            <w:delText>This estimation of clutch size is also highly accurate</w:delText>
          </w:r>
        </w:del>
      </w:ins>
      <w:ins w:id="58" w:author="Gen-Chang Hsu" w:date="2024-05-25T15:26:00Z" w16du:dateUtc="2024-05-25T19:26:00Z">
        <w:r w:rsidR="0076637C">
          <w:rPr>
            <w:rFonts w:cs="Arial"/>
            <w:bCs/>
            <w:sz w:val="24"/>
            <w:szCs w:val="24"/>
          </w:rPr>
          <w:t>provid</w:t>
        </w:r>
      </w:ins>
      <w:ins w:id="59" w:author="Gen-Chang Hsu" w:date="2024-05-25T15:27:00Z" w16du:dateUtc="2024-05-25T19:27:00Z">
        <w:r w:rsidR="0076637C">
          <w:rPr>
            <w:rFonts w:cs="Arial"/>
            <w:bCs/>
            <w:sz w:val="24"/>
            <w:szCs w:val="24"/>
          </w:rPr>
          <w:t>ing</w:t>
        </w:r>
      </w:ins>
      <w:ins w:id="60" w:author="Gen-Chang Hsu" w:date="2024-05-25T15:26:00Z" w16du:dateUtc="2024-05-25T19:26:00Z">
        <w:r w:rsidR="0076637C">
          <w:rPr>
            <w:rFonts w:cs="Arial"/>
            <w:bCs/>
            <w:sz w:val="24"/>
            <w:szCs w:val="24"/>
          </w:rPr>
          <w:t xml:space="preserve"> an acc</w:t>
        </w:r>
      </w:ins>
      <w:ins w:id="61" w:author="Gen-Chang Hsu" w:date="2024-05-25T15:27:00Z" w16du:dateUtc="2024-05-25T19:27:00Z">
        <w:r w:rsidR="0076637C">
          <w:rPr>
            <w:rFonts w:cs="Arial"/>
            <w:bCs/>
            <w:sz w:val="24"/>
            <w:szCs w:val="24"/>
          </w:rPr>
          <w:t>urate estimate</w:t>
        </w:r>
      </w:ins>
      <w:ins w:id="62" w:author="Syuan-Jyun Sun [2]" w:date="2024-05-23T15:16:00Z">
        <w:r w:rsidR="00394CC1">
          <w:rPr>
            <w:rFonts w:cs="Arial"/>
            <w:bCs/>
            <w:sz w:val="24"/>
            <w:szCs w:val="24"/>
          </w:rPr>
          <w:t xml:space="preserve"> </w:t>
        </w:r>
        <w:del w:id="63" w:author="Gen-Chang Hsu" w:date="2024-05-25T15:27:00Z" w16du:dateUtc="2024-05-25T19:27:00Z">
          <w:r w:rsidR="00394CC1" w:rsidDel="0076637C">
            <w:rPr>
              <w:rFonts w:cs="Arial"/>
              <w:bCs/>
              <w:sz w:val="24"/>
              <w:szCs w:val="24"/>
            </w:rPr>
            <w:delText>compared to the</w:delText>
          </w:r>
        </w:del>
      </w:ins>
      <w:ins w:id="64" w:author="Gen-Chang Hsu" w:date="2024-05-25T15:27:00Z" w16du:dateUtc="2024-05-25T19:27:00Z">
        <w:r w:rsidR="0076637C">
          <w:rPr>
            <w:rFonts w:cs="Arial"/>
            <w:bCs/>
            <w:sz w:val="24"/>
            <w:szCs w:val="24"/>
          </w:rPr>
          <w:t>of the</w:t>
        </w:r>
      </w:ins>
      <w:ins w:id="65" w:author="Syuan-Jyun Sun [2]" w:date="2024-05-23T15:16:00Z">
        <w:r w:rsidR="00394CC1">
          <w:rPr>
            <w:rFonts w:cs="Arial"/>
            <w:bCs/>
            <w:sz w:val="24"/>
            <w:szCs w:val="24"/>
          </w:rPr>
          <w:t xml:space="preserve"> exact clutch size (</w:t>
        </w:r>
      </w:ins>
      <w:ins w:id="66" w:author="Syuan-Jyun Sun" w:date="2024-05-24T14:41:00Z">
        <w:r w:rsidR="000E72FB">
          <w:rPr>
            <w:rFonts w:cs="Arial"/>
            <w:bCs/>
            <w:sz w:val="24"/>
            <w:szCs w:val="24"/>
          </w:rPr>
          <w:t xml:space="preserve">r = 0.94, </w:t>
        </w:r>
        <w:r w:rsidR="000E72FB" w:rsidRPr="000E72FB">
          <w:rPr>
            <w:rFonts w:cs="Arial"/>
            <w:bCs/>
            <w:i/>
            <w:iCs/>
            <w:sz w:val="24"/>
            <w:szCs w:val="24"/>
            <w:rPrChange w:id="67" w:author="Syuan-Jyun Sun" w:date="2024-05-24T14:41:00Z">
              <w:rPr>
                <w:rFonts w:cs="Arial"/>
                <w:bCs/>
                <w:sz w:val="24"/>
                <w:szCs w:val="24"/>
              </w:rPr>
            </w:rPrChange>
          </w:rPr>
          <w:t>P</w:t>
        </w:r>
        <w:r w:rsidR="000E72FB">
          <w:rPr>
            <w:rFonts w:cs="Arial"/>
            <w:bCs/>
            <w:sz w:val="24"/>
            <w:szCs w:val="24"/>
          </w:rPr>
          <w:t xml:space="preserve"> &lt; 0.001</w:t>
        </w:r>
      </w:ins>
      <w:ins w:id="68" w:author="Syuan-Jyun Sun" w:date="2024-05-24T14:42:00Z">
        <w:r w:rsidR="00491DBF">
          <w:rPr>
            <w:rFonts w:cs="Arial"/>
            <w:bCs/>
            <w:sz w:val="24"/>
            <w:szCs w:val="24"/>
          </w:rPr>
          <w:t xml:space="preserve">, </w:t>
        </w:r>
        <w:r w:rsidR="00491DBF" w:rsidRPr="00515313">
          <w:rPr>
            <w:rFonts w:cs="Arial"/>
            <w:bCs/>
            <w:i/>
            <w:iCs/>
            <w:sz w:val="24"/>
            <w:szCs w:val="24"/>
            <w:rPrChange w:id="69" w:author="Gen-Chang Hsu" w:date="2024-05-25T15:33:00Z" w16du:dateUtc="2024-05-25T19:33:00Z">
              <w:rPr>
                <w:rFonts w:cs="Arial"/>
                <w:bCs/>
                <w:sz w:val="24"/>
                <w:szCs w:val="24"/>
              </w:rPr>
            </w:rPrChange>
          </w:rPr>
          <w:t>n</w:t>
        </w:r>
        <w:r w:rsidR="00491DBF">
          <w:rPr>
            <w:rFonts w:cs="Arial"/>
            <w:bCs/>
            <w:sz w:val="24"/>
            <w:szCs w:val="24"/>
          </w:rPr>
          <w:t xml:space="preserve"> = 70 broods</w:t>
        </w:r>
      </w:ins>
      <w:ins w:id="70" w:author="Syuan-Jyun Sun [2]" w:date="2024-05-23T15:16:00Z">
        <w:del w:id="71" w:author="Syuan-Jyun Sun" w:date="2024-05-24T14:41:00Z">
          <w:r w:rsidR="00394CC1" w:rsidDel="000E72FB">
            <w:rPr>
              <w:rFonts w:cs="Arial"/>
              <w:bCs/>
              <w:sz w:val="24"/>
              <w:szCs w:val="24"/>
            </w:rPr>
            <w:delText>STATS</w:delText>
          </w:r>
        </w:del>
      </w:ins>
      <w:ins w:id="72" w:author="Syuan-Jyun Sun [2]" w:date="2024-05-23T15:17:00Z">
        <w:del w:id="73" w:author="Syuan-Jyun Sun" w:date="2024-05-24T14:41:00Z">
          <w:r w:rsidR="00394CC1" w:rsidDel="000E72FB">
            <w:rPr>
              <w:rFonts w:cs="Arial"/>
              <w:bCs/>
              <w:sz w:val="24"/>
              <w:szCs w:val="24"/>
            </w:rPr>
            <w:delText>…</w:delText>
          </w:r>
        </w:del>
      </w:ins>
      <w:ins w:id="74" w:author="Syuan-Jyun Sun [2]" w:date="2024-05-23T15:16:00Z">
        <w:r w:rsidR="00394CC1">
          <w:rPr>
            <w:rFonts w:cs="Arial"/>
            <w:bCs/>
            <w:sz w:val="24"/>
            <w:szCs w:val="24"/>
          </w:rPr>
          <w:t>)</w:t>
        </w:r>
      </w:ins>
      <w:ins w:id="75" w:author="Gen-Chang Hsu" w:date="2024-05-25T15:27:00Z" w16du:dateUtc="2024-05-25T19:27:00Z">
        <w:r w:rsidR="0076637C">
          <w:rPr>
            <w:rFonts w:cs="Arial"/>
            <w:bCs/>
            <w:sz w:val="24"/>
            <w:szCs w:val="24"/>
          </w:rPr>
          <w:t xml:space="preserve"> </w:t>
        </w:r>
      </w:ins>
      <w:r w:rsidR="0076637C">
        <w:rPr>
          <w:rFonts w:cs="Arial"/>
          <w:bCs/>
          <w:sz w:val="24"/>
          <w:szCs w:val="24"/>
        </w:rPr>
        <w:fldChar w:fldCharType="begin"/>
      </w:r>
      <w:r w:rsidR="0076637C">
        <w:rPr>
          <w:rFonts w:cs="Arial"/>
          <w:bCs/>
          <w:sz w:val="24"/>
          <w:szCs w:val="24"/>
        </w:rPr>
        <w:instrText xml:space="preserve"> ADDIN EN.CITE &lt;EndNote&gt;&lt;Cite&gt;&lt;Author&gt;Sun&lt;/Author&gt;&lt;Year&gt;2020&lt;/Year&gt;&lt;RecNum&gt;45&lt;/RecNum&gt;&lt;DisplayText&gt;(Sun et al. 2020)&lt;/DisplayText&gt;&lt;record&gt;&lt;rec-number&gt;45&lt;/rec-number&gt;&lt;foreign-keys&gt;&lt;key app="EN" db-id="z9xx2w0pverrspedt95pdps0rswpfe0ave99" timestamp="1716665335"&gt;45&lt;/key&gt;&lt;/foreign-keys&gt;&lt;ref-type name="Journal Article"&gt;17&lt;/ref-type&gt;&lt;contributors&gt;&lt;authors&gt;&lt;author&gt;Sun, Syuan-Jyun&lt;/author&gt;&lt;author&gt;Catherall, Andrew M&lt;/author&gt;&lt;author&gt;Pascoal, Sonia&lt;/author&gt;&lt;author&gt;Jarrett, Benjamin JM&lt;/author&gt;&lt;author&gt;Miller, Sara E&lt;/author&gt;&lt;author&gt;Sheehan, Michael J&lt;/author&gt;&lt;author&gt;Kilner, Rebecca M&lt;/author&gt;&lt;/authors&gt;&lt;/contributors&gt;&lt;titles&gt;&lt;title&gt;Rapid local adaptation linked with phenotypic plasticity&lt;/title&gt;&lt;secondary-title&gt;Evolution Letters&lt;/secondary-title&gt;&lt;/titles&gt;&lt;periodical&gt;&lt;full-title&gt;Evolution Letters&lt;/full-title&gt;&lt;/periodical&gt;&lt;pages&gt;345-359&lt;/pages&gt;&lt;volume&gt;4&lt;/volume&gt;&lt;number&gt;4&lt;/number&gt;&lt;dates&gt;&lt;year&gt;2020&lt;/year&gt;&lt;/dates&gt;&lt;isbn&gt;2056-3744&lt;/isbn&gt;&lt;urls&gt;&lt;/urls&gt;&lt;/record&gt;&lt;/Cite&gt;&lt;/EndNote&gt;</w:instrText>
      </w:r>
      <w:r w:rsidR="0076637C">
        <w:rPr>
          <w:rFonts w:cs="Arial"/>
          <w:bCs/>
          <w:sz w:val="24"/>
          <w:szCs w:val="24"/>
        </w:rPr>
        <w:fldChar w:fldCharType="separate"/>
      </w:r>
      <w:r w:rsidR="0076637C">
        <w:rPr>
          <w:rFonts w:cs="Arial"/>
          <w:bCs/>
          <w:noProof/>
          <w:sz w:val="24"/>
          <w:szCs w:val="24"/>
        </w:rPr>
        <w:t>(Sun et al. 2020)</w:t>
      </w:r>
      <w:r w:rsidR="0076637C">
        <w:rPr>
          <w:rFonts w:cs="Arial"/>
          <w:bCs/>
          <w:sz w:val="24"/>
          <w:szCs w:val="24"/>
        </w:rPr>
        <w:fldChar w:fldCharType="end"/>
      </w:r>
      <w:ins w:id="76" w:author="Syuan-Jyun Sun [2]" w:date="2024-05-23T15:16:00Z">
        <w:r w:rsidR="00394CC1">
          <w:rPr>
            <w:rFonts w:cs="Arial"/>
            <w:bCs/>
            <w:sz w:val="24"/>
            <w:szCs w:val="24"/>
          </w:rPr>
          <w:t xml:space="preserve">. </w:t>
        </w:r>
      </w:ins>
      <w:r w:rsidR="00D651D4">
        <w:rPr>
          <w:rFonts w:cs="Arial"/>
          <w:bCs/>
          <w:sz w:val="24"/>
          <w:szCs w:val="24"/>
        </w:rPr>
        <w:t>Eleven days after beetle pairing</w:t>
      </w:r>
      <w:r w:rsidR="00AA4293" w:rsidRPr="00CD197E">
        <w:rPr>
          <w:rFonts w:cs="Arial"/>
          <w:bCs/>
          <w:sz w:val="24"/>
          <w:szCs w:val="24"/>
        </w:rPr>
        <w:t>, w</w:t>
      </w:r>
      <w:r w:rsidRPr="00CD197E">
        <w:rPr>
          <w:rFonts w:cs="Arial"/>
          <w:bCs/>
          <w:sz w:val="24"/>
          <w:szCs w:val="24"/>
        </w:rPr>
        <w:t xml:space="preserve">e </w:t>
      </w:r>
      <w:r w:rsidR="008C7CAE">
        <w:rPr>
          <w:rFonts w:cs="Arial"/>
          <w:bCs/>
          <w:sz w:val="24"/>
          <w:szCs w:val="24"/>
        </w:rPr>
        <w:t>inspected</w:t>
      </w:r>
      <w:r w:rsidRPr="00CD197E">
        <w:rPr>
          <w:rFonts w:cs="Arial"/>
          <w:bCs/>
          <w:sz w:val="24"/>
          <w:szCs w:val="24"/>
        </w:rPr>
        <w:t xml:space="preserve"> the carcass </w:t>
      </w:r>
      <w:r w:rsidR="008C7CAE">
        <w:rPr>
          <w:rFonts w:cs="Arial"/>
          <w:bCs/>
          <w:sz w:val="24"/>
          <w:szCs w:val="24"/>
        </w:rPr>
        <w:t>to</w:t>
      </w:r>
      <w:r w:rsidRPr="00CD197E">
        <w:rPr>
          <w:rFonts w:cs="Arial"/>
          <w:bCs/>
          <w:sz w:val="24"/>
          <w:szCs w:val="24"/>
        </w:rPr>
        <w:t xml:space="preserve"> </w:t>
      </w:r>
      <w:r w:rsidR="00A52A81" w:rsidRPr="00CD197E">
        <w:rPr>
          <w:rFonts w:cs="Arial"/>
          <w:bCs/>
          <w:sz w:val="24"/>
          <w:szCs w:val="24"/>
        </w:rPr>
        <w:t>record</w:t>
      </w:r>
      <w:r w:rsidRPr="00CD197E">
        <w:rPr>
          <w:rFonts w:cs="Arial"/>
          <w:bCs/>
          <w:sz w:val="24"/>
          <w:szCs w:val="24"/>
        </w:rPr>
        <w:t xml:space="preserve"> the</w:t>
      </w:r>
      <w:r w:rsidR="00E04021" w:rsidRPr="00CD197E">
        <w:rPr>
          <w:rFonts w:cs="Arial"/>
          <w:bCs/>
          <w:sz w:val="24"/>
          <w:szCs w:val="24"/>
        </w:rPr>
        <w:t xml:space="preserve"> brood size (number of larvae)</w:t>
      </w:r>
      <w:r w:rsidRPr="00CD197E">
        <w:rPr>
          <w:rFonts w:cs="Arial"/>
          <w:bCs/>
          <w:sz w:val="24"/>
          <w:szCs w:val="24"/>
        </w:rPr>
        <w:t xml:space="preserve"> </w:t>
      </w:r>
      <w:r w:rsidR="008C7CAE">
        <w:rPr>
          <w:rFonts w:cs="Arial"/>
          <w:bCs/>
          <w:sz w:val="24"/>
          <w:szCs w:val="24"/>
        </w:rPr>
        <w:t>and</w:t>
      </w:r>
      <w:r w:rsidR="00E04021" w:rsidRPr="00CD197E">
        <w:rPr>
          <w:rFonts w:cs="Arial"/>
          <w:bCs/>
          <w:sz w:val="24"/>
          <w:szCs w:val="24"/>
        </w:rPr>
        <w:t xml:space="preserve"> brood mass</w:t>
      </w:r>
      <w:r w:rsidR="00AA4293" w:rsidRPr="00CD197E">
        <w:rPr>
          <w:rFonts w:cs="Arial"/>
          <w:bCs/>
          <w:sz w:val="24"/>
          <w:szCs w:val="24"/>
        </w:rPr>
        <w:t xml:space="preserve"> </w:t>
      </w:r>
      <w:r w:rsidR="00E04021" w:rsidRPr="00CD197E">
        <w:rPr>
          <w:rFonts w:cs="Arial"/>
          <w:bCs/>
          <w:sz w:val="24"/>
          <w:szCs w:val="24"/>
        </w:rPr>
        <w:t>(</w:t>
      </w:r>
      <w:r w:rsidRPr="00CD197E">
        <w:rPr>
          <w:rFonts w:cs="Arial"/>
          <w:bCs/>
          <w:sz w:val="24"/>
          <w:szCs w:val="24"/>
        </w:rPr>
        <w:t xml:space="preserve">total larval </w:t>
      </w:r>
      <w:r w:rsidRPr="00DF20EF">
        <w:rPr>
          <w:rFonts w:cs="Arial"/>
          <w:bCs/>
          <w:sz w:val="24"/>
          <w:szCs w:val="24"/>
        </w:rPr>
        <w:t>weight</w:t>
      </w:r>
      <w:r w:rsidR="00D651D4">
        <w:rPr>
          <w:rFonts w:cs="Arial"/>
          <w:bCs/>
          <w:sz w:val="24"/>
          <w:szCs w:val="24"/>
        </w:rPr>
        <w:t>; measured to the nearest 0.0001</w:t>
      </w:r>
      <w:r w:rsidR="00515313">
        <w:rPr>
          <w:rFonts w:cs="Arial"/>
          <w:bCs/>
          <w:sz w:val="24"/>
          <w:szCs w:val="24"/>
        </w:rPr>
        <w:t xml:space="preserve"> </w:t>
      </w:r>
      <w:r w:rsidR="00D651D4">
        <w:rPr>
          <w:rFonts w:cs="Arial"/>
          <w:bCs/>
          <w:sz w:val="24"/>
          <w:szCs w:val="24"/>
        </w:rPr>
        <w:t>g</w:t>
      </w:r>
      <w:r w:rsidR="00E04021" w:rsidRPr="00DF20EF">
        <w:rPr>
          <w:rFonts w:cs="Arial"/>
          <w:bCs/>
          <w:sz w:val="24"/>
          <w:szCs w:val="24"/>
        </w:rPr>
        <w:t>)</w:t>
      </w:r>
      <w:r w:rsidRPr="00DF20EF">
        <w:rPr>
          <w:rFonts w:cs="Arial"/>
          <w:bCs/>
          <w:sz w:val="24"/>
          <w:szCs w:val="24"/>
        </w:rPr>
        <w:t>.</w:t>
      </w:r>
      <w:r w:rsidR="00AA4293" w:rsidRPr="00DF20EF">
        <w:rPr>
          <w:rFonts w:cs="Arial"/>
          <w:bCs/>
          <w:sz w:val="24"/>
          <w:szCs w:val="24"/>
        </w:rPr>
        <w:t xml:space="preserve"> </w:t>
      </w:r>
      <w:r w:rsidR="00D8673D" w:rsidRPr="00DF20EF">
        <w:rPr>
          <w:rFonts w:cs="Arial"/>
          <w:bCs/>
          <w:sz w:val="24"/>
          <w:szCs w:val="24"/>
        </w:rPr>
        <w:t>We calculated hatching success as</w:t>
      </w:r>
      <w:r w:rsidR="00DF20EF" w:rsidRPr="00DF20EF">
        <w:rPr>
          <w:rFonts w:cs="Arial"/>
          <w:bCs/>
          <w:sz w:val="24"/>
          <w:szCs w:val="24"/>
        </w:rPr>
        <w:t xml:space="preserve"> brood size divided by clutch size,</w:t>
      </w:r>
      <w:r w:rsidR="004521A8" w:rsidRPr="00DF20EF">
        <w:rPr>
          <w:rFonts w:cs="Arial"/>
          <w:bCs/>
          <w:sz w:val="24"/>
          <w:szCs w:val="24"/>
        </w:rPr>
        <w:t xml:space="preserve"> </w:t>
      </w:r>
      <w:r w:rsidR="004521A8" w:rsidRPr="003D6AB2">
        <w:rPr>
          <w:rFonts w:cs="Arial"/>
          <w:bCs/>
          <w:sz w:val="24"/>
          <w:szCs w:val="24"/>
        </w:rPr>
        <w:t xml:space="preserve">average larval mass </w:t>
      </w:r>
      <w:r w:rsidR="00DC3186" w:rsidRPr="003D6AB2">
        <w:rPr>
          <w:rFonts w:cs="Arial"/>
          <w:bCs/>
          <w:sz w:val="24"/>
          <w:szCs w:val="24"/>
        </w:rPr>
        <w:t xml:space="preserve">as </w:t>
      </w:r>
      <w:r w:rsidR="00DF20EF" w:rsidRPr="003D6AB2">
        <w:rPr>
          <w:rFonts w:cs="Arial"/>
          <w:bCs/>
          <w:sz w:val="24"/>
          <w:szCs w:val="24"/>
        </w:rPr>
        <w:t>brood mass divided by brood size, and l</w:t>
      </w:r>
      <w:r w:rsidR="004521A8" w:rsidRPr="003D6AB2">
        <w:rPr>
          <w:rFonts w:cs="Arial"/>
          <w:bCs/>
          <w:sz w:val="24"/>
          <w:szCs w:val="24"/>
        </w:rPr>
        <w:t>arval density</w:t>
      </w:r>
      <w:r w:rsidR="00DC3186" w:rsidRPr="003D6AB2">
        <w:rPr>
          <w:rFonts w:cs="Arial"/>
          <w:bCs/>
          <w:sz w:val="24"/>
          <w:szCs w:val="24"/>
        </w:rPr>
        <w:t xml:space="preserve"> as </w:t>
      </w:r>
      <w:r w:rsidR="00DF20EF" w:rsidRPr="003D6AB2">
        <w:rPr>
          <w:rFonts w:cs="Arial"/>
          <w:bCs/>
          <w:sz w:val="24"/>
          <w:szCs w:val="24"/>
        </w:rPr>
        <w:t>brood size</w:t>
      </w:r>
      <w:r w:rsidR="00DC3186" w:rsidRPr="003D6AB2">
        <w:rPr>
          <w:rFonts w:cs="Arial"/>
          <w:bCs/>
          <w:sz w:val="24"/>
          <w:szCs w:val="24"/>
        </w:rPr>
        <w:t xml:space="preserve"> divided by carcass weight</w:t>
      </w:r>
      <w:r w:rsidR="004521A8" w:rsidRPr="003D6AB2">
        <w:rPr>
          <w:rFonts w:cs="Arial"/>
          <w:bCs/>
          <w:sz w:val="24"/>
          <w:szCs w:val="24"/>
        </w:rPr>
        <w:t>.</w:t>
      </w:r>
      <w:r w:rsidR="00DC3186" w:rsidRPr="003D6AB2">
        <w:rPr>
          <w:rFonts w:cs="Arial"/>
          <w:bCs/>
          <w:sz w:val="24"/>
          <w:szCs w:val="24"/>
        </w:rPr>
        <w:t xml:space="preserve"> </w:t>
      </w:r>
      <w:r w:rsidRPr="003D6AB2">
        <w:rPr>
          <w:rFonts w:cs="Arial"/>
          <w:bCs/>
          <w:sz w:val="24"/>
          <w:szCs w:val="24"/>
        </w:rPr>
        <w:t xml:space="preserve">We </w:t>
      </w:r>
      <w:r w:rsidR="00DC3186" w:rsidRPr="003D6AB2">
        <w:rPr>
          <w:rFonts w:cs="Arial"/>
          <w:bCs/>
          <w:sz w:val="24"/>
          <w:szCs w:val="24"/>
        </w:rPr>
        <w:t xml:space="preserve">also </w:t>
      </w:r>
      <w:r w:rsidR="00BA1004" w:rsidRPr="003D6AB2">
        <w:rPr>
          <w:rFonts w:cs="Arial"/>
          <w:bCs/>
          <w:sz w:val="24"/>
          <w:szCs w:val="24"/>
        </w:rPr>
        <w:t xml:space="preserve">measured the </w:t>
      </w:r>
      <w:r w:rsidR="00DC3186" w:rsidRPr="003D6AB2">
        <w:rPr>
          <w:rFonts w:cs="Arial"/>
          <w:bCs/>
          <w:sz w:val="24"/>
          <w:szCs w:val="24"/>
        </w:rPr>
        <w:t xml:space="preserve">total </w:t>
      </w:r>
      <w:r w:rsidR="00BA1004" w:rsidRPr="003D6AB2">
        <w:rPr>
          <w:rFonts w:cs="Arial"/>
          <w:bCs/>
          <w:sz w:val="24"/>
          <w:szCs w:val="24"/>
        </w:rPr>
        <w:t>weight of breeding container</w:t>
      </w:r>
      <w:r w:rsidR="00F36A8F" w:rsidRPr="003D6AB2">
        <w:rPr>
          <w:rFonts w:cs="Arial"/>
          <w:bCs/>
          <w:sz w:val="24"/>
          <w:szCs w:val="24"/>
        </w:rPr>
        <w:t>s</w:t>
      </w:r>
      <w:r w:rsidR="00BA1004" w:rsidRPr="003D6AB2">
        <w:rPr>
          <w:rFonts w:cs="Arial"/>
          <w:bCs/>
          <w:sz w:val="24"/>
          <w:szCs w:val="24"/>
        </w:rPr>
        <w:t xml:space="preserve"> at the beginning and at the end of the experiment</w:t>
      </w:r>
      <w:r w:rsidR="003D6AB2" w:rsidRPr="003D6AB2">
        <w:rPr>
          <w:rFonts w:cs="Arial"/>
          <w:bCs/>
          <w:sz w:val="24"/>
          <w:szCs w:val="24"/>
        </w:rPr>
        <w:t>s</w:t>
      </w:r>
      <w:r w:rsidR="00DC3186" w:rsidRPr="003D6AB2">
        <w:rPr>
          <w:rFonts w:cs="Arial"/>
          <w:bCs/>
          <w:sz w:val="24"/>
          <w:szCs w:val="24"/>
        </w:rPr>
        <w:t xml:space="preserve"> </w:t>
      </w:r>
      <w:r w:rsidR="00F36A8F" w:rsidRPr="003D6AB2">
        <w:rPr>
          <w:rFonts w:cs="Arial"/>
          <w:bCs/>
          <w:sz w:val="24"/>
          <w:szCs w:val="24"/>
        </w:rPr>
        <w:t xml:space="preserve">to estimate the amount of carcass tissue </w:t>
      </w:r>
      <w:r w:rsidR="008C7CAE">
        <w:rPr>
          <w:rFonts w:cs="Arial"/>
          <w:bCs/>
          <w:sz w:val="24"/>
          <w:szCs w:val="24"/>
        </w:rPr>
        <w:t>consumed</w:t>
      </w:r>
      <w:r w:rsidR="00F36A8F" w:rsidRPr="003D6AB2">
        <w:rPr>
          <w:rFonts w:cs="Arial"/>
          <w:bCs/>
          <w:sz w:val="24"/>
          <w:szCs w:val="24"/>
        </w:rPr>
        <w:t xml:space="preserve"> by</w:t>
      </w:r>
      <w:r w:rsidR="003D6AB2" w:rsidRPr="003D6AB2">
        <w:rPr>
          <w:rFonts w:cs="Arial"/>
          <w:bCs/>
          <w:sz w:val="24"/>
          <w:szCs w:val="24"/>
        </w:rPr>
        <w:t xml:space="preserve"> the</w:t>
      </w:r>
      <w:r w:rsidR="00F36A8F" w:rsidRPr="003D6AB2">
        <w:rPr>
          <w:rFonts w:cs="Arial"/>
          <w:bCs/>
          <w:sz w:val="24"/>
          <w:szCs w:val="24"/>
        </w:rPr>
        <w:t xml:space="preserve"> larvae</w:t>
      </w:r>
      <w:r w:rsidR="003D6AB2" w:rsidRPr="003D6AB2">
        <w:rPr>
          <w:rFonts w:cs="Arial"/>
          <w:bCs/>
          <w:sz w:val="24"/>
          <w:szCs w:val="24"/>
        </w:rPr>
        <w:t xml:space="preserve"> (larvae were removed from the carcasses)</w:t>
      </w:r>
      <w:r w:rsidR="00F36A8F" w:rsidRPr="003D6AB2">
        <w:rPr>
          <w:rFonts w:cs="Arial"/>
          <w:bCs/>
          <w:sz w:val="24"/>
          <w:szCs w:val="24"/>
        </w:rPr>
        <w:t xml:space="preserve">. </w:t>
      </w:r>
      <w:r w:rsidR="00421560" w:rsidRPr="003D6AB2">
        <w:rPr>
          <w:rFonts w:cs="Arial"/>
          <w:bCs/>
          <w:sz w:val="24"/>
          <w:szCs w:val="24"/>
        </w:rPr>
        <w:t xml:space="preserve">Carcass use efficiency was calculated as </w:t>
      </w:r>
      <w:r w:rsidR="00F36A8F" w:rsidRPr="003D6AB2">
        <w:rPr>
          <w:rFonts w:cs="Arial"/>
          <w:bCs/>
          <w:sz w:val="24"/>
          <w:szCs w:val="24"/>
        </w:rPr>
        <w:t xml:space="preserve">the amount of carcass tissue </w:t>
      </w:r>
      <w:r w:rsidR="008C7CAE">
        <w:rPr>
          <w:rFonts w:cs="Arial"/>
          <w:bCs/>
          <w:sz w:val="24"/>
          <w:szCs w:val="24"/>
        </w:rPr>
        <w:t>consumed</w:t>
      </w:r>
      <w:r w:rsidR="00F36A8F" w:rsidRPr="003D6AB2">
        <w:rPr>
          <w:rFonts w:cs="Arial"/>
          <w:bCs/>
          <w:sz w:val="24"/>
          <w:szCs w:val="24"/>
        </w:rPr>
        <w:t xml:space="preserve"> divided by the initial carcass weight</w:t>
      </w:r>
      <w:r w:rsidR="00DA155B" w:rsidRPr="003D6AB2">
        <w:rPr>
          <w:rFonts w:cs="Arial"/>
          <w:bCs/>
          <w:sz w:val="24"/>
          <w:szCs w:val="24"/>
        </w:rPr>
        <w:t>.</w:t>
      </w:r>
    </w:p>
    <w:p w14:paraId="3A245E8E" w14:textId="77777777" w:rsidR="00AB749E" w:rsidRPr="00EE47AF" w:rsidRDefault="00AB749E" w:rsidP="00E221F2">
      <w:pPr>
        <w:spacing w:line="480" w:lineRule="auto"/>
        <w:rPr>
          <w:rFonts w:cs="Arial"/>
          <w:bCs/>
          <w:color w:val="FF0000"/>
          <w:sz w:val="24"/>
          <w:szCs w:val="24"/>
        </w:rPr>
      </w:pPr>
    </w:p>
    <w:p w14:paraId="2B8A5AA5" w14:textId="0B7144C9" w:rsidR="0092750E" w:rsidRDefault="00AB749E" w:rsidP="00E221F2">
      <w:pPr>
        <w:spacing w:line="480" w:lineRule="auto"/>
        <w:jc w:val="center"/>
        <w:rPr>
          <w:rFonts w:cs="Arial"/>
          <w:bCs/>
          <w:color w:val="FF0000"/>
          <w:sz w:val="24"/>
          <w:szCs w:val="24"/>
        </w:rPr>
      </w:pPr>
      <w:commentRangeStart w:id="77"/>
      <w:r w:rsidRPr="0042239E">
        <w:rPr>
          <w:rFonts w:cs="Arial"/>
          <w:bCs/>
          <w:i/>
          <w:iCs/>
          <w:sz w:val="24"/>
          <w:szCs w:val="24"/>
        </w:rPr>
        <w:t xml:space="preserve">Nutritional analysis </w:t>
      </w:r>
      <w:r w:rsidR="0067214C">
        <w:rPr>
          <w:rFonts w:cs="Arial"/>
          <w:bCs/>
          <w:i/>
          <w:iCs/>
          <w:sz w:val="24"/>
          <w:szCs w:val="24"/>
        </w:rPr>
        <w:t xml:space="preserve">of </w:t>
      </w:r>
      <w:r w:rsidRPr="0042239E">
        <w:rPr>
          <w:rFonts w:cs="Arial"/>
          <w:bCs/>
          <w:i/>
          <w:iCs/>
          <w:sz w:val="24"/>
          <w:szCs w:val="24"/>
        </w:rPr>
        <w:t>carcass</w:t>
      </w:r>
      <w:r w:rsidR="0067214C">
        <w:rPr>
          <w:rFonts w:cs="Arial"/>
          <w:bCs/>
          <w:i/>
          <w:iCs/>
          <w:sz w:val="24"/>
          <w:szCs w:val="24"/>
        </w:rPr>
        <w:t xml:space="preserve"> tissue</w:t>
      </w:r>
      <w:commentRangeEnd w:id="77"/>
      <w:r w:rsidR="001E1E73">
        <w:rPr>
          <w:rStyle w:val="CommentReference"/>
        </w:rPr>
        <w:commentReference w:id="77"/>
      </w:r>
    </w:p>
    <w:p w14:paraId="53A1F372" w14:textId="6090ABAD" w:rsidR="00390F3B" w:rsidRPr="00337398" w:rsidRDefault="00B05DA0" w:rsidP="003C5D65">
      <w:pPr>
        <w:spacing w:line="480" w:lineRule="auto"/>
        <w:rPr>
          <w:rFonts w:cs="Arial"/>
          <w:bCs/>
          <w:sz w:val="24"/>
          <w:szCs w:val="24"/>
        </w:rPr>
      </w:pPr>
      <w:r w:rsidRPr="0042239E">
        <w:rPr>
          <w:rFonts w:cs="Arial"/>
          <w:bCs/>
          <w:sz w:val="24"/>
          <w:szCs w:val="24"/>
        </w:rPr>
        <w:t xml:space="preserve">To quantify the nutritional composition of lab and wild carcasses, which is essential for understanding how burying beetles use different types of carcasses, we </w:t>
      </w:r>
      <w:r w:rsidR="00B87B60">
        <w:rPr>
          <w:rFonts w:cs="Arial"/>
          <w:bCs/>
          <w:sz w:val="24"/>
          <w:szCs w:val="24"/>
        </w:rPr>
        <w:t>estimated</w:t>
      </w:r>
      <w:r w:rsidR="00B87B60" w:rsidRPr="0042239E">
        <w:rPr>
          <w:rFonts w:cs="Arial"/>
          <w:bCs/>
          <w:sz w:val="24"/>
          <w:szCs w:val="24"/>
        </w:rPr>
        <w:t xml:space="preserve"> </w:t>
      </w:r>
      <w:r w:rsidRPr="0042239E">
        <w:rPr>
          <w:rFonts w:cs="Arial"/>
          <w:bCs/>
          <w:sz w:val="24"/>
          <w:szCs w:val="24"/>
        </w:rPr>
        <w:t>the</w:t>
      </w:r>
      <w:r w:rsidR="00FC4205">
        <w:rPr>
          <w:rFonts w:cs="Arial"/>
          <w:bCs/>
          <w:sz w:val="24"/>
          <w:szCs w:val="24"/>
        </w:rPr>
        <w:t xml:space="preserve"> </w:t>
      </w:r>
      <w:r w:rsidRPr="0042239E">
        <w:rPr>
          <w:rFonts w:cs="Arial"/>
          <w:bCs/>
          <w:sz w:val="24"/>
          <w:szCs w:val="24"/>
        </w:rPr>
        <w:t xml:space="preserve">protein and fat content </w:t>
      </w:r>
      <w:r w:rsidR="00B87B60">
        <w:rPr>
          <w:rFonts w:cs="Arial"/>
          <w:bCs/>
          <w:sz w:val="24"/>
          <w:szCs w:val="24"/>
        </w:rPr>
        <w:t>of</w:t>
      </w:r>
      <w:r w:rsidRPr="0042239E">
        <w:rPr>
          <w:rFonts w:cs="Arial"/>
          <w:bCs/>
          <w:sz w:val="24"/>
          <w:szCs w:val="24"/>
        </w:rPr>
        <w:t xml:space="preserve"> </w:t>
      </w:r>
      <w:r w:rsidR="00B87B60">
        <w:rPr>
          <w:rFonts w:cs="Arial"/>
          <w:bCs/>
          <w:sz w:val="24"/>
          <w:szCs w:val="24"/>
        </w:rPr>
        <w:t xml:space="preserve">carcass tissue </w:t>
      </w:r>
      <w:r w:rsidRPr="0042239E">
        <w:rPr>
          <w:rFonts w:cs="Arial"/>
          <w:bCs/>
          <w:sz w:val="24"/>
          <w:szCs w:val="24"/>
        </w:rPr>
        <w:t xml:space="preserve">by adopting a proximate analysis approach as described by </w:t>
      </w:r>
      <w:r w:rsidRPr="0042239E">
        <w:rPr>
          <w:rFonts w:cs="Arial"/>
          <w:bCs/>
          <w:sz w:val="24"/>
          <w:szCs w:val="24"/>
        </w:rPr>
        <w:fldChar w:fldCharType="begin"/>
      </w:r>
      <w:r w:rsidRPr="0042239E">
        <w:rPr>
          <w:rFonts w:cs="Arial"/>
          <w:bCs/>
          <w:sz w:val="24"/>
          <w:szCs w:val="24"/>
        </w:rPr>
        <w:instrText xml:space="preserve"> ADDIN EN.CITE &lt;EndNote&gt;&lt;Cite AuthorYear="1"&gt;&lt;Author&gt;Al Shareefi&lt;/Author&gt;&lt;Year&gt;2018&lt;/Year&gt;&lt;RecNum&gt;47&lt;/RecNum&gt;&lt;DisplayText&gt;Al Shareefi and Cotter (2018)&lt;/DisplayText&gt;&lt;record&gt;&lt;rec-number&gt;47&lt;/rec-number&gt;&lt;foreign-keys&gt;&lt;key app="EN" db-id="z9xx2w0pverrspedt95pdps0rswpfe0ave99" timestamp="1716666058"&gt;47&lt;/key&gt;&lt;/foreign-keys&gt;&lt;ref-type name="Journal Article"&gt;17&lt;/ref-type&gt;&lt;contributors&gt;&lt;authors&gt;&lt;author&gt;Al Shareefi, Ekhlas&lt;/author&gt;&lt;author&gt;Cotter, Sheena C&lt;/author&gt;&lt;/authors&gt;&lt;/contributors&gt;&lt;titles&gt;&lt;title&gt;The nutritional ecology of maturation in a carnivorous insect&lt;/title&gt;&lt;secondary-title&gt;Behavioral Ecology&lt;/secondary-title&gt;&lt;/titles&gt;&lt;periodical&gt;&lt;full-title&gt;Behavioral Ecology&lt;/full-title&gt;&lt;/periodical&gt;&lt;pages&gt;256-266&lt;/pages&gt;&lt;volume&gt;30&lt;/volume&gt;&lt;number&gt;1&lt;/number&gt;&lt;dates&gt;&lt;year&gt;2018&lt;/year&gt;&lt;/dates&gt;&lt;isbn&gt;1045-2249&lt;/isbn&gt;&lt;urls&gt;&lt;related-urls&gt;&lt;url&gt;https://doi.org/10.1093/beheco/ary142&lt;/url&gt;&lt;/related-urls&gt;&lt;/urls&gt;&lt;electronic-resource-num&gt;10.1093/beheco/ary142&lt;/electronic-resource-num&gt;&lt;access-date&gt;5/25/2024&lt;/access-date&gt;&lt;/record&gt;&lt;/Cite&gt;&lt;/EndNote&gt;</w:instrText>
      </w:r>
      <w:r w:rsidRPr="0042239E">
        <w:rPr>
          <w:rFonts w:cs="Arial"/>
          <w:bCs/>
          <w:sz w:val="24"/>
          <w:szCs w:val="24"/>
        </w:rPr>
        <w:fldChar w:fldCharType="separate"/>
      </w:r>
      <w:r w:rsidRPr="0042239E">
        <w:rPr>
          <w:rFonts w:cs="Arial"/>
          <w:bCs/>
          <w:noProof/>
          <w:sz w:val="24"/>
          <w:szCs w:val="24"/>
        </w:rPr>
        <w:t>Al Shareefi and Cotter (2018)</w:t>
      </w:r>
      <w:r w:rsidRPr="0042239E">
        <w:rPr>
          <w:rFonts w:cs="Arial"/>
          <w:bCs/>
          <w:sz w:val="24"/>
          <w:szCs w:val="24"/>
        </w:rPr>
        <w:fldChar w:fldCharType="end"/>
      </w:r>
      <w:r w:rsidRPr="0042239E">
        <w:rPr>
          <w:rFonts w:cs="Arial"/>
          <w:bCs/>
          <w:sz w:val="24"/>
          <w:szCs w:val="24"/>
        </w:rPr>
        <w:t xml:space="preserve">. </w:t>
      </w:r>
      <w:r w:rsidRPr="00533EB9">
        <w:rPr>
          <w:rFonts w:cs="Arial"/>
          <w:bCs/>
          <w:sz w:val="24"/>
          <w:szCs w:val="24"/>
        </w:rPr>
        <w:t xml:space="preserve">We </w:t>
      </w:r>
      <w:r w:rsidR="00B87B60" w:rsidRPr="00533EB9">
        <w:rPr>
          <w:rFonts w:cs="Arial"/>
          <w:bCs/>
          <w:sz w:val="24"/>
          <w:szCs w:val="24"/>
        </w:rPr>
        <w:t>first r</w:t>
      </w:r>
      <w:r w:rsidRPr="00533EB9">
        <w:rPr>
          <w:rFonts w:cs="Arial"/>
          <w:bCs/>
          <w:sz w:val="24"/>
          <w:szCs w:val="24"/>
        </w:rPr>
        <w:t>emov</w:t>
      </w:r>
      <w:r w:rsidR="00B87B60" w:rsidRPr="00533EB9">
        <w:rPr>
          <w:rFonts w:cs="Arial"/>
          <w:bCs/>
          <w:sz w:val="24"/>
          <w:szCs w:val="24"/>
        </w:rPr>
        <w:t>ed</w:t>
      </w:r>
      <w:r w:rsidRPr="00533EB9">
        <w:rPr>
          <w:rFonts w:cs="Arial"/>
          <w:bCs/>
          <w:sz w:val="24"/>
          <w:szCs w:val="24"/>
        </w:rPr>
        <w:t xml:space="preserve"> the hair, bones, necks, and tails </w:t>
      </w:r>
      <w:r w:rsidR="00B87B60" w:rsidRPr="00533EB9">
        <w:rPr>
          <w:rFonts w:cs="Arial"/>
          <w:bCs/>
          <w:sz w:val="24"/>
          <w:szCs w:val="24"/>
        </w:rPr>
        <w:t>of the carcass</w:t>
      </w:r>
      <w:r w:rsidR="001E1E73">
        <w:rPr>
          <w:rFonts w:cs="Arial"/>
          <w:bCs/>
          <w:sz w:val="24"/>
          <w:szCs w:val="24"/>
        </w:rPr>
        <w:t>es</w:t>
      </w:r>
      <w:r w:rsidR="00B87B60" w:rsidRPr="00533EB9">
        <w:rPr>
          <w:rFonts w:cs="Arial"/>
          <w:bCs/>
          <w:sz w:val="24"/>
          <w:szCs w:val="24"/>
        </w:rPr>
        <w:t xml:space="preserve"> </w:t>
      </w:r>
      <w:r w:rsidRPr="00533EB9">
        <w:rPr>
          <w:rFonts w:cs="Arial"/>
          <w:bCs/>
          <w:sz w:val="24"/>
          <w:szCs w:val="24"/>
        </w:rPr>
        <w:t xml:space="preserve">using </w:t>
      </w:r>
      <w:r w:rsidR="003C5D65" w:rsidRPr="00533EB9">
        <w:rPr>
          <w:rFonts w:cs="Arial"/>
          <w:bCs/>
          <w:sz w:val="24"/>
          <w:szCs w:val="24"/>
        </w:rPr>
        <w:t xml:space="preserve">a </w:t>
      </w:r>
      <w:r w:rsidRPr="00533EB9">
        <w:rPr>
          <w:rFonts w:cs="Arial"/>
          <w:bCs/>
          <w:sz w:val="24"/>
          <w:szCs w:val="24"/>
        </w:rPr>
        <w:t>pair of fine tweezers and a scalpel.</w:t>
      </w:r>
      <w:r w:rsidR="00B87B60" w:rsidRPr="00533EB9">
        <w:rPr>
          <w:rFonts w:cs="Arial"/>
          <w:bCs/>
          <w:sz w:val="24"/>
          <w:szCs w:val="24"/>
        </w:rPr>
        <w:t xml:space="preserve"> </w:t>
      </w:r>
      <w:r w:rsidRPr="00533EB9">
        <w:rPr>
          <w:rFonts w:cs="Arial"/>
          <w:bCs/>
          <w:sz w:val="24"/>
          <w:szCs w:val="24"/>
        </w:rPr>
        <w:t>The remaining body parts were</w:t>
      </w:r>
      <w:r w:rsidR="00B87B60" w:rsidRPr="00533EB9">
        <w:rPr>
          <w:rFonts w:cs="Arial"/>
          <w:bCs/>
          <w:sz w:val="24"/>
          <w:szCs w:val="24"/>
        </w:rPr>
        <w:t xml:space="preserve"> </w:t>
      </w:r>
      <w:r w:rsidRPr="00533EB9">
        <w:rPr>
          <w:rFonts w:cs="Arial"/>
          <w:bCs/>
          <w:sz w:val="24"/>
          <w:szCs w:val="24"/>
        </w:rPr>
        <w:t xml:space="preserve">divided into viscera and muscle </w:t>
      </w:r>
      <w:r w:rsidR="00E221F2" w:rsidRPr="00533EB9">
        <w:rPr>
          <w:rFonts w:cs="Arial"/>
          <w:bCs/>
          <w:sz w:val="24"/>
          <w:szCs w:val="24"/>
        </w:rPr>
        <w:t xml:space="preserve">tissue </w:t>
      </w:r>
      <w:commentRangeStart w:id="78"/>
      <w:r w:rsidRPr="00533EB9">
        <w:rPr>
          <w:rFonts w:cs="Arial"/>
          <w:bCs/>
          <w:sz w:val="24"/>
          <w:szCs w:val="24"/>
        </w:rPr>
        <w:t>(consist</w:t>
      </w:r>
      <w:r w:rsidR="00E221F2" w:rsidRPr="00533EB9">
        <w:rPr>
          <w:rFonts w:cs="Arial"/>
          <w:bCs/>
          <w:sz w:val="24"/>
          <w:szCs w:val="24"/>
        </w:rPr>
        <w:t>ing</w:t>
      </w:r>
      <w:r w:rsidRPr="00533EB9">
        <w:rPr>
          <w:rFonts w:cs="Arial"/>
          <w:bCs/>
          <w:sz w:val="24"/>
          <w:szCs w:val="24"/>
        </w:rPr>
        <w:t xml:space="preserve"> of 20.4</w:t>
      </w:r>
      <w:r w:rsidR="00E221F2" w:rsidRPr="00533EB9">
        <w:rPr>
          <w:rFonts w:cs="Arial"/>
          <w:bCs/>
          <w:sz w:val="24"/>
          <w:szCs w:val="24"/>
        </w:rPr>
        <w:t>%</w:t>
      </w:r>
      <w:r w:rsidRPr="00533EB9">
        <w:rPr>
          <w:rFonts w:cs="Arial"/>
          <w:bCs/>
          <w:sz w:val="24"/>
          <w:szCs w:val="24"/>
        </w:rPr>
        <w:t xml:space="preserve"> and </w:t>
      </w:r>
      <w:r w:rsidRPr="00533EB9">
        <w:rPr>
          <w:rFonts w:cs="Arial"/>
          <w:bCs/>
          <w:sz w:val="24"/>
          <w:szCs w:val="24"/>
        </w:rPr>
        <w:lastRenderedPageBreak/>
        <w:t>14.9% of body mass, respectively)</w:t>
      </w:r>
      <w:commentRangeEnd w:id="78"/>
      <w:r w:rsidR="001E1E73">
        <w:rPr>
          <w:rStyle w:val="CommentReference"/>
        </w:rPr>
        <w:commentReference w:id="78"/>
      </w:r>
      <w:r w:rsidR="00B87B60" w:rsidRPr="00533EB9">
        <w:rPr>
          <w:rFonts w:cs="Arial"/>
          <w:bCs/>
          <w:sz w:val="24"/>
          <w:szCs w:val="24"/>
        </w:rPr>
        <w:t>. Muscle tissue from the upper</w:t>
      </w:r>
      <w:r w:rsidRPr="00533EB9">
        <w:rPr>
          <w:rFonts w:cs="Arial"/>
          <w:bCs/>
          <w:sz w:val="24"/>
          <w:szCs w:val="24"/>
        </w:rPr>
        <w:t xml:space="preserve"> limbs </w:t>
      </w:r>
      <w:r w:rsidR="00B87B60" w:rsidRPr="00533EB9">
        <w:rPr>
          <w:rFonts w:cs="Arial"/>
          <w:bCs/>
          <w:sz w:val="24"/>
          <w:szCs w:val="24"/>
        </w:rPr>
        <w:t xml:space="preserve">were retained, whereas that from the </w:t>
      </w:r>
      <w:r w:rsidRPr="00533EB9">
        <w:rPr>
          <w:rFonts w:cs="Arial"/>
          <w:bCs/>
          <w:sz w:val="24"/>
          <w:szCs w:val="24"/>
        </w:rPr>
        <w:t xml:space="preserve">severed </w:t>
      </w:r>
      <w:r w:rsidR="00B87B60" w:rsidRPr="00533EB9">
        <w:rPr>
          <w:rFonts w:cs="Arial"/>
          <w:bCs/>
          <w:sz w:val="24"/>
          <w:szCs w:val="24"/>
        </w:rPr>
        <w:t>lower limbs were discarded</w:t>
      </w:r>
      <w:r w:rsidRPr="00533EB9">
        <w:rPr>
          <w:rFonts w:cs="Arial"/>
          <w:bCs/>
          <w:sz w:val="24"/>
          <w:szCs w:val="24"/>
        </w:rPr>
        <w:t>.</w:t>
      </w:r>
      <w:r w:rsidR="00390F3B" w:rsidRPr="00390F3B">
        <w:rPr>
          <w:rFonts w:cs="Arial"/>
          <w:bCs/>
          <w:sz w:val="24"/>
          <w:szCs w:val="24"/>
        </w:rPr>
        <w:t xml:space="preserve"> </w:t>
      </w:r>
      <w:r w:rsidRPr="00533EB9">
        <w:rPr>
          <w:rFonts w:cs="Arial"/>
          <w:bCs/>
          <w:sz w:val="24"/>
          <w:szCs w:val="24"/>
        </w:rPr>
        <w:t>We</w:t>
      </w:r>
      <w:r w:rsidR="00390F3B">
        <w:rPr>
          <w:rFonts w:cs="Arial"/>
          <w:bCs/>
          <w:sz w:val="24"/>
          <w:szCs w:val="24"/>
        </w:rPr>
        <w:t xml:space="preserve"> then</w:t>
      </w:r>
      <w:r w:rsidRPr="00533EB9">
        <w:rPr>
          <w:rFonts w:cs="Arial"/>
          <w:bCs/>
          <w:sz w:val="24"/>
          <w:szCs w:val="24"/>
        </w:rPr>
        <w:t xml:space="preserve"> used a meat tenderizer to </w:t>
      </w:r>
      <w:r w:rsidR="001E1E73" w:rsidRPr="00533EB9">
        <w:rPr>
          <w:rFonts w:cs="Arial"/>
          <w:bCs/>
          <w:sz w:val="24"/>
          <w:szCs w:val="24"/>
        </w:rPr>
        <w:t xml:space="preserve">evenly </w:t>
      </w:r>
      <w:r w:rsidR="00390F3B" w:rsidRPr="00533EB9">
        <w:rPr>
          <w:rFonts w:cs="Arial"/>
          <w:bCs/>
          <w:sz w:val="24"/>
          <w:szCs w:val="24"/>
        </w:rPr>
        <w:t xml:space="preserve">pound the dissected </w:t>
      </w:r>
      <w:r w:rsidRPr="00533EB9">
        <w:rPr>
          <w:rFonts w:cs="Arial"/>
          <w:bCs/>
          <w:sz w:val="24"/>
          <w:szCs w:val="24"/>
        </w:rPr>
        <w:t xml:space="preserve">viscera </w:t>
      </w:r>
      <w:r w:rsidR="00390F3B" w:rsidRPr="00533EB9">
        <w:rPr>
          <w:rFonts w:cs="Arial"/>
          <w:bCs/>
          <w:sz w:val="24"/>
          <w:szCs w:val="24"/>
        </w:rPr>
        <w:t>and</w:t>
      </w:r>
      <w:r w:rsidRPr="00533EB9">
        <w:rPr>
          <w:rFonts w:cs="Arial"/>
          <w:bCs/>
          <w:sz w:val="24"/>
          <w:szCs w:val="24"/>
        </w:rPr>
        <w:t xml:space="preserve"> muscle</w:t>
      </w:r>
      <w:r w:rsidR="00390F3B" w:rsidRPr="00533EB9">
        <w:rPr>
          <w:rFonts w:cs="Arial"/>
          <w:bCs/>
          <w:sz w:val="24"/>
          <w:szCs w:val="24"/>
        </w:rPr>
        <w:t xml:space="preserve"> and</w:t>
      </w:r>
      <w:r w:rsidRPr="00533EB9">
        <w:rPr>
          <w:rFonts w:cs="Arial"/>
          <w:bCs/>
          <w:sz w:val="24"/>
          <w:szCs w:val="24"/>
        </w:rPr>
        <w:t xml:space="preserve"> haphazardly sampled three pieces of tissue for the </w:t>
      </w:r>
      <w:r w:rsidR="003C5D65" w:rsidRPr="00533EB9">
        <w:rPr>
          <w:rFonts w:cs="Arial"/>
          <w:bCs/>
          <w:sz w:val="24"/>
          <w:szCs w:val="24"/>
        </w:rPr>
        <w:t>a</w:t>
      </w:r>
      <w:r w:rsidRPr="00533EB9">
        <w:rPr>
          <w:rFonts w:cs="Arial"/>
          <w:bCs/>
          <w:sz w:val="24"/>
          <w:szCs w:val="24"/>
        </w:rPr>
        <w:t xml:space="preserve">nalysis of </w:t>
      </w:r>
      <w:r w:rsidRPr="00337398">
        <w:rPr>
          <w:rFonts w:cs="Arial"/>
          <w:bCs/>
          <w:sz w:val="24"/>
          <w:szCs w:val="24"/>
        </w:rPr>
        <w:t>nutri</w:t>
      </w:r>
      <w:r w:rsidR="003C5D65" w:rsidRPr="00337398">
        <w:rPr>
          <w:rFonts w:cs="Arial"/>
          <w:bCs/>
          <w:sz w:val="24"/>
          <w:szCs w:val="24"/>
        </w:rPr>
        <w:t>tional</w:t>
      </w:r>
      <w:r w:rsidRPr="00337398">
        <w:rPr>
          <w:rFonts w:cs="Arial"/>
          <w:bCs/>
          <w:sz w:val="24"/>
          <w:szCs w:val="24"/>
        </w:rPr>
        <w:t xml:space="preserve"> composition.</w:t>
      </w:r>
      <w:r w:rsidR="001E1E73" w:rsidRPr="00337398">
        <w:rPr>
          <w:rFonts w:cs="Arial"/>
          <w:bCs/>
          <w:sz w:val="24"/>
          <w:szCs w:val="24"/>
        </w:rPr>
        <w:t xml:space="preserve"> A total of </w:t>
      </w:r>
      <w:r w:rsidR="00337398" w:rsidRPr="00337398">
        <w:rPr>
          <w:rFonts w:cs="Arial"/>
          <w:bCs/>
          <w:sz w:val="24"/>
          <w:szCs w:val="24"/>
        </w:rPr>
        <w:t>7</w:t>
      </w:r>
      <w:r w:rsidR="001E1E73" w:rsidRPr="00337398">
        <w:rPr>
          <w:rFonts w:cs="Arial"/>
          <w:bCs/>
          <w:sz w:val="24"/>
          <w:szCs w:val="24"/>
        </w:rPr>
        <w:t xml:space="preserve"> lab</w:t>
      </w:r>
      <w:r w:rsidR="00337398" w:rsidRPr="00337398">
        <w:rPr>
          <w:rFonts w:cs="Arial"/>
          <w:bCs/>
          <w:sz w:val="24"/>
          <w:szCs w:val="24"/>
        </w:rPr>
        <w:t xml:space="preserve"> mice, 7</w:t>
      </w:r>
      <w:r w:rsidR="001E1E73" w:rsidRPr="00337398">
        <w:rPr>
          <w:rFonts w:cs="Arial"/>
          <w:bCs/>
          <w:sz w:val="24"/>
          <w:szCs w:val="24"/>
        </w:rPr>
        <w:t xml:space="preserve"> wild </w:t>
      </w:r>
      <w:r w:rsidR="00337398" w:rsidRPr="00337398">
        <w:rPr>
          <w:rFonts w:cs="Arial"/>
          <w:bCs/>
          <w:sz w:val="24"/>
          <w:szCs w:val="24"/>
        </w:rPr>
        <w:t>mammals, 6 wild birds, and 6 wild reptiles w</w:t>
      </w:r>
      <w:r w:rsidR="001E1E73" w:rsidRPr="00337398">
        <w:rPr>
          <w:rFonts w:cs="Arial"/>
          <w:bCs/>
          <w:sz w:val="24"/>
          <w:szCs w:val="24"/>
        </w:rPr>
        <w:t>ere dissected and analyzed.</w:t>
      </w:r>
    </w:p>
    <w:p w14:paraId="65A7E4E3" w14:textId="3FC24669" w:rsidR="00B05DA0" w:rsidRPr="00533EB9" w:rsidRDefault="000721AD" w:rsidP="003C5D65">
      <w:pPr>
        <w:spacing w:line="480" w:lineRule="auto"/>
        <w:rPr>
          <w:rFonts w:cs="Arial"/>
          <w:bCs/>
          <w:sz w:val="24"/>
          <w:szCs w:val="24"/>
        </w:rPr>
      </w:pPr>
      <w:r w:rsidRPr="00533EB9">
        <w:rPr>
          <w:rFonts w:cs="Arial"/>
          <w:bCs/>
          <w:sz w:val="24"/>
          <w:szCs w:val="24"/>
        </w:rPr>
        <w:tab/>
      </w:r>
      <w:r w:rsidR="00C46429" w:rsidRPr="00533EB9">
        <w:rPr>
          <w:rFonts w:cs="Arial"/>
          <w:bCs/>
          <w:sz w:val="24"/>
          <w:szCs w:val="24"/>
        </w:rPr>
        <w:t xml:space="preserve">For each tissue sample, </w:t>
      </w:r>
      <w:r w:rsidR="00B05DA0" w:rsidRPr="00533EB9">
        <w:rPr>
          <w:rFonts w:cs="Arial"/>
          <w:bCs/>
          <w:sz w:val="24"/>
          <w:szCs w:val="24"/>
        </w:rPr>
        <w:t xml:space="preserve">we dried approximately 100 mg (106 ± 18 mg) of wet </w:t>
      </w:r>
      <w:r w:rsidR="003C5D65" w:rsidRPr="00533EB9">
        <w:rPr>
          <w:rFonts w:cs="Arial"/>
          <w:bCs/>
          <w:sz w:val="24"/>
          <w:szCs w:val="24"/>
        </w:rPr>
        <w:t>tissue</w:t>
      </w:r>
      <w:r w:rsidR="00B05DA0" w:rsidRPr="00533EB9">
        <w:rPr>
          <w:rFonts w:cs="Arial"/>
          <w:bCs/>
          <w:sz w:val="24"/>
          <w:szCs w:val="24"/>
        </w:rPr>
        <w:t xml:space="preserve"> in a 40°C oven for 5 days until all water was removed. To determine </w:t>
      </w:r>
      <w:r w:rsidR="0067214C" w:rsidRPr="00533EB9">
        <w:rPr>
          <w:rFonts w:cs="Arial"/>
          <w:bCs/>
          <w:sz w:val="24"/>
          <w:szCs w:val="24"/>
        </w:rPr>
        <w:t xml:space="preserve">the </w:t>
      </w:r>
      <w:r w:rsidR="00B05DA0" w:rsidRPr="00533EB9">
        <w:rPr>
          <w:rFonts w:cs="Arial"/>
          <w:bCs/>
          <w:sz w:val="24"/>
          <w:szCs w:val="24"/>
        </w:rPr>
        <w:t>fat</w:t>
      </w:r>
      <w:r w:rsidR="0067214C" w:rsidRPr="00533EB9">
        <w:rPr>
          <w:rFonts w:cs="Arial"/>
          <w:bCs/>
          <w:sz w:val="24"/>
          <w:szCs w:val="24"/>
        </w:rPr>
        <w:t xml:space="preserve"> content</w:t>
      </w:r>
      <w:r w:rsidR="00B05DA0" w:rsidRPr="00533EB9">
        <w:rPr>
          <w:rFonts w:cs="Arial"/>
          <w:bCs/>
          <w:sz w:val="24"/>
          <w:szCs w:val="24"/>
        </w:rPr>
        <w:t>, the dried</w:t>
      </w:r>
      <w:r w:rsidR="0067214C" w:rsidRPr="00533EB9">
        <w:rPr>
          <w:rFonts w:cs="Arial"/>
          <w:bCs/>
          <w:sz w:val="24"/>
          <w:szCs w:val="24"/>
        </w:rPr>
        <w:t xml:space="preserve"> tissue</w:t>
      </w:r>
      <w:r w:rsidR="00B05DA0" w:rsidRPr="00533EB9">
        <w:rPr>
          <w:rFonts w:cs="Arial"/>
          <w:bCs/>
          <w:sz w:val="24"/>
          <w:szCs w:val="24"/>
        </w:rPr>
        <w:t xml:space="preserve"> was thoroughly mixed with 100 μ</w:t>
      </w:r>
      <w:r w:rsidR="003C5D65" w:rsidRPr="00533EB9">
        <w:rPr>
          <w:rFonts w:cs="Arial"/>
          <w:bCs/>
          <w:sz w:val="24"/>
          <w:szCs w:val="24"/>
        </w:rPr>
        <w:t>l</w:t>
      </w:r>
      <w:r w:rsidR="00B05DA0" w:rsidRPr="00533EB9">
        <w:rPr>
          <w:rFonts w:cs="Arial"/>
          <w:bCs/>
          <w:sz w:val="24"/>
          <w:szCs w:val="24"/>
        </w:rPr>
        <w:t xml:space="preserve"> of </w:t>
      </w:r>
      <w:r w:rsidR="003C5D65" w:rsidRPr="00533EB9">
        <w:rPr>
          <w:rFonts w:cs="Arial"/>
          <w:bCs/>
          <w:sz w:val="24"/>
          <w:szCs w:val="24"/>
        </w:rPr>
        <w:t>−</w:t>
      </w:r>
      <w:r w:rsidR="00B05DA0" w:rsidRPr="00533EB9">
        <w:rPr>
          <w:rFonts w:cs="Arial"/>
          <w:bCs/>
          <w:sz w:val="24"/>
          <w:szCs w:val="24"/>
        </w:rPr>
        <w:t xml:space="preserve">20°C acetone and vortexed for </w:t>
      </w:r>
      <w:r w:rsidR="0067214C" w:rsidRPr="00533EB9">
        <w:rPr>
          <w:rFonts w:cs="Arial"/>
          <w:bCs/>
          <w:sz w:val="24"/>
          <w:szCs w:val="24"/>
        </w:rPr>
        <w:t>one</w:t>
      </w:r>
      <w:r w:rsidR="00B05DA0" w:rsidRPr="00533EB9">
        <w:rPr>
          <w:rFonts w:cs="Arial"/>
          <w:bCs/>
          <w:sz w:val="24"/>
          <w:szCs w:val="24"/>
        </w:rPr>
        <w:t xml:space="preserve"> minute. The mixture was then placed in a </w:t>
      </w:r>
      <w:r w:rsidR="003C5D65" w:rsidRPr="00533EB9">
        <w:rPr>
          <w:rFonts w:cs="Arial"/>
          <w:bCs/>
          <w:sz w:val="24"/>
          <w:szCs w:val="24"/>
        </w:rPr>
        <w:t>−</w:t>
      </w:r>
      <w:r w:rsidR="00B05DA0" w:rsidRPr="00533EB9">
        <w:rPr>
          <w:rFonts w:cs="Arial"/>
          <w:bCs/>
          <w:sz w:val="24"/>
          <w:szCs w:val="24"/>
        </w:rPr>
        <w:t xml:space="preserve">20°C fridge for a 30-minute reaction period </w:t>
      </w:r>
      <w:r w:rsidR="00E221F2" w:rsidRPr="00533EB9">
        <w:rPr>
          <w:rFonts w:cs="Arial"/>
          <w:bCs/>
          <w:sz w:val="24"/>
          <w:szCs w:val="24"/>
        </w:rPr>
        <w:fldChar w:fldCharType="begin"/>
      </w:r>
      <w:r w:rsidR="00E221F2" w:rsidRPr="00533EB9">
        <w:rPr>
          <w:rFonts w:cs="Arial"/>
          <w:bCs/>
          <w:sz w:val="24"/>
          <w:szCs w:val="24"/>
        </w:rPr>
        <w:instrText xml:space="preserve"> ADDIN EN.CITE &lt;EndNote&gt;&lt;Cite&gt;&lt;Author&gt;Saini&lt;/Author&gt;&lt;Year&gt;2021&lt;/Year&gt;&lt;RecNum&gt;48&lt;/RecNum&gt;&lt;DisplayText&gt;(Saini et al. 2021)&lt;/DisplayText&gt;&lt;record&gt;&lt;rec-number&gt;48&lt;/rec-number&gt;&lt;foreign-keys&gt;&lt;key app="EN" db-id="z9xx2w0pverrspedt95pdps0rswpfe0ave99" timestamp="1716667027"&gt;48&lt;/key&gt;&lt;/foreign-keys&gt;&lt;ref-type name="Journal Article"&gt;17&lt;/ref-type&gt;&lt;contributors&gt;&lt;authors&gt;&lt;author&gt;Saini, Ramesh Kumar&lt;/author&gt;&lt;author&gt;Prasad, Parchuri&lt;/author&gt;&lt;author&gt;Shang, Xiaomin&lt;/author&gt;&lt;author&gt;Keum, Young-Soo&lt;/author&gt;&lt;/authors&gt;&lt;/contributors&gt;&lt;titles&gt;&lt;title&gt;Advances in lipid extraction methods—a review&lt;/title&gt;&lt;secondary-title&gt;International Journal of Molecular Sciences&lt;/secondary-title&gt;&lt;/titles&gt;&lt;periodical&gt;&lt;full-title&gt;International Journal of Molecular Sciences&lt;/full-title&gt;&lt;/periodical&gt;&lt;pages&gt;13643&lt;/pages&gt;&lt;volume&gt;22&lt;/volume&gt;&lt;number&gt;24&lt;/number&gt;&lt;dates&gt;&lt;year&gt;2021&lt;/year&gt;&lt;/dates&gt;&lt;isbn&gt;1422-0067&lt;/isbn&gt;&lt;urls&gt;&lt;/urls&gt;&lt;/record&gt;&lt;/Cite&gt;&lt;/EndNote&gt;</w:instrText>
      </w:r>
      <w:r w:rsidR="00E221F2" w:rsidRPr="00533EB9">
        <w:rPr>
          <w:rFonts w:cs="Arial"/>
          <w:bCs/>
          <w:sz w:val="24"/>
          <w:szCs w:val="24"/>
        </w:rPr>
        <w:fldChar w:fldCharType="separate"/>
      </w:r>
      <w:r w:rsidR="00E221F2" w:rsidRPr="00533EB9">
        <w:rPr>
          <w:rFonts w:cs="Arial"/>
          <w:bCs/>
          <w:noProof/>
          <w:sz w:val="24"/>
          <w:szCs w:val="24"/>
        </w:rPr>
        <w:t>(Saini et al. 2021)</w:t>
      </w:r>
      <w:r w:rsidR="00E221F2" w:rsidRPr="00533EB9">
        <w:rPr>
          <w:rFonts w:cs="Arial"/>
          <w:bCs/>
          <w:sz w:val="24"/>
          <w:szCs w:val="24"/>
        </w:rPr>
        <w:fldChar w:fldCharType="end"/>
      </w:r>
      <w:r w:rsidR="00B05DA0" w:rsidRPr="00533EB9">
        <w:rPr>
          <w:rFonts w:cs="Arial"/>
          <w:bCs/>
          <w:sz w:val="24"/>
          <w:szCs w:val="24"/>
        </w:rPr>
        <w:t xml:space="preserve">. </w:t>
      </w:r>
      <w:r w:rsidR="0067214C" w:rsidRPr="00533EB9">
        <w:rPr>
          <w:rFonts w:cs="Arial"/>
          <w:bCs/>
          <w:sz w:val="24"/>
          <w:szCs w:val="24"/>
        </w:rPr>
        <w:t xml:space="preserve">After </w:t>
      </w:r>
      <w:r w:rsidR="00C46429" w:rsidRPr="00533EB9">
        <w:rPr>
          <w:rFonts w:cs="Arial"/>
          <w:bCs/>
          <w:sz w:val="24"/>
          <w:szCs w:val="24"/>
        </w:rPr>
        <w:t xml:space="preserve">the </w:t>
      </w:r>
      <w:r w:rsidR="0067214C" w:rsidRPr="00533EB9">
        <w:rPr>
          <w:rFonts w:cs="Arial"/>
          <w:bCs/>
          <w:sz w:val="24"/>
          <w:szCs w:val="24"/>
        </w:rPr>
        <w:t xml:space="preserve">extraction, </w:t>
      </w:r>
      <w:r w:rsidR="00C46429" w:rsidRPr="00533EB9">
        <w:rPr>
          <w:rFonts w:cs="Arial"/>
          <w:bCs/>
          <w:sz w:val="24"/>
          <w:szCs w:val="24"/>
        </w:rPr>
        <w:t>the mixture was</w:t>
      </w:r>
      <w:r w:rsidR="00B05DA0" w:rsidRPr="00533EB9">
        <w:rPr>
          <w:rFonts w:cs="Arial"/>
          <w:bCs/>
          <w:sz w:val="24"/>
          <w:szCs w:val="24"/>
        </w:rPr>
        <w:t xml:space="preserve"> centrifuged to separate the components, and the acetone was carefully removed. If the acetone appeared turbid after centrifugation, the solvent was discarded and replaced with fresh acetone</w:t>
      </w:r>
      <w:r w:rsidR="00C46429" w:rsidRPr="00533EB9">
        <w:rPr>
          <w:rFonts w:cs="Arial"/>
          <w:bCs/>
          <w:sz w:val="24"/>
          <w:szCs w:val="24"/>
        </w:rPr>
        <w:t xml:space="preserve"> for further extraction.</w:t>
      </w:r>
      <w:r w:rsidR="00B05DA0" w:rsidRPr="00533EB9">
        <w:rPr>
          <w:rFonts w:cs="Arial"/>
          <w:bCs/>
          <w:sz w:val="24"/>
          <w:szCs w:val="24"/>
        </w:rPr>
        <w:t xml:space="preserve"> </w:t>
      </w:r>
      <w:r w:rsidR="00C46429" w:rsidRPr="00533EB9">
        <w:rPr>
          <w:rFonts w:cs="Arial"/>
          <w:bCs/>
          <w:sz w:val="24"/>
          <w:szCs w:val="24"/>
        </w:rPr>
        <w:t>T</w:t>
      </w:r>
      <w:r w:rsidR="00B05DA0" w:rsidRPr="00533EB9">
        <w:rPr>
          <w:rFonts w:cs="Arial"/>
          <w:bCs/>
          <w:sz w:val="24"/>
          <w:szCs w:val="24"/>
        </w:rPr>
        <w:t>h</w:t>
      </w:r>
      <w:r w:rsidR="00C46429" w:rsidRPr="00533EB9">
        <w:rPr>
          <w:rFonts w:cs="Arial"/>
          <w:bCs/>
          <w:sz w:val="24"/>
          <w:szCs w:val="24"/>
        </w:rPr>
        <w:t>e</w:t>
      </w:r>
      <w:r w:rsidR="00B05DA0" w:rsidRPr="00533EB9">
        <w:rPr>
          <w:rFonts w:cs="Arial"/>
          <w:bCs/>
          <w:sz w:val="24"/>
          <w:szCs w:val="24"/>
        </w:rPr>
        <w:t xml:space="preserve"> process</w:t>
      </w:r>
      <w:r w:rsidR="00C46429" w:rsidRPr="00533EB9">
        <w:rPr>
          <w:rFonts w:cs="Arial"/>
          <w:bCs/>
          <w:sz w:val="24"/>
          <w:szCs w:val="24"/>
        </w:rPr>
        <w:t xml:space="preserve"> was repeated</w:t>
      </w:r>
      <w:r w:rsidR="00B05DA0" w:rsidRPr="00533EB9">
        <w:rPr>
          <w:rFonts w:cs="Arial"/>
          <w:bCs/>
          <w:sz w:val="24"/>
          <w:szCs w:val="24"/>
        </w:rPr>
        <w:t xml:space="preserve"> until the solvent became clear. The residual solvent was then allowed to evaporate at room temperature for 12 hours.</w:t>
      </w:r>
      <w:r w:rsidR="00B05DA0" w:rsidRPr="00533EB9">
        <w:rPr>
          <w:rFonts w:cs="Arial"/>
          <w:b/>
          <w:sz w:val="24"/>
          <w:szCs w:val="24"/>
        </w:rPr>
        <w:t xml:space="preserve"> </w:t>
      </w:r>
      <w:r w:rsidR="00B05DA0" w:rsidRPr="00533EB9">
        <w:rPr>
          <w:rFonts w:cs="Arial"/>
          <w:bCs/>
          <w:sz w:val="24"/>
          <w:szCs w:val="24"/>
        </w:rPr>
        <w:t xml:space="preserve">After the fat removal process, the final product was weighed to determine </w:t>
      </w:r>
      <w:r w:rsidR="00C46429" w:rsidRPr="00533EB9">
        <w:rPr>
          <w:rFonts w:cs="Arial"/>
          <w:bCs/>
          <w:sz w:val="24"/>
          <w:szCs w:val="24"/>
        </w:rPr>
        <w:t xml:space="preserve">the </w:t>
      </w:r>
      <w:r w:rsidR="00B05DA0" w:rsidRPr="00533EB9">
        <w:rPr>
          <w:rFonts w:cs="Arial"/>
          <w:bCs/>
          <w:sz w:val="24"/>
          <w:szCs w:val="24"/>
        </w:rPr>
        <w:t xml:space="preserve">protein </w:t>
      </w:r>
      <w:r w:rsidR="00383BFD" w:rsidRPr="00533EB9">
        <w:rPr>
          <w:rFonts w:cs="Arial"/>
          <w:bCs/>
          <w:sz w:val="24"/>
          <w:szCs w:val="24"/>
        </w:rPr>
        <w:t>content</w:t>
      </w:r>
      <w:r w:rsidR="00533EB9" w:rsidRPr="00533EB9">
        <w:rPr>
          <w:rFonts w:cs="Arial"/>
          <w:bCs/>
          <w:sz w:val="24"/>
          <w:szCs w:val="24"/>
        </w:rPr>
        <w:t>, and the fat content was determined by subtracting the protein weight from the dry weight.</w:t>
      </w:r>
    </w:p>
    <w:p w14:paraId="52CA7C3E" w14:textId="77777777" w:rsidR="004034C4" w:rsidRDefault="004034C4" w:rsidP="003C5D65">
      <w:pPr>
        <w:spacing w:line="480" w:lineRule="auto"/>
        <w:rPr>
          <w:rFonts w:cs="Arial"/>
          <w:bCs/>
          <w:color w:val="FF0000"/>
          <w:sz w:val="24"/>
          <w:szCs w:val="24"/>
        </w:rPr>
      </w:pPr>
    </w:p>
    <w:p w14:paraId="091F2946" w14:textId="6D3D4FB3" w:rsidR="004034C4" w:rsidRPr="00234FAA" w:rsidRDefault="004034C4" w:rsidP="00EC71A4">
      <w:pPr>
        <w:spacing w:line="480" w:lineRule="auto"/>
        <w:jc w:val="center"/>
        <w:rPr>
          <w:rFonts w:cs="Arial"/>
          <w:bCs/>
          <w:sz w:val="24"/>
          <w:szCs w:val="24"/>
        </w:rPr>
      </w:pPr>
      <w:r w:rsidRPr="00234FAA">
        <w:rPr>
          <w:rFonts w:cs="Arial"/>
          <w:bCs/>
          <w:i/>
          <w:iCs/>
          <w:sz w:val="24"/>
          <w:szCs w:val="24"/>
        </w:rPr>
        <w:t>Larval feeding experiments</w:t>
      </w:r>
    </w:p>
    <w:p w14:paraId="28C430F8" w14:textId="2A2E1A17" w:rsidR="00294919" w:rsidRPr="00234FAA" w:rsidRDefault="003317A4" w:rsidP="00294919">
      <w:pPr>
        <w:spacing w:line="480" w:lineRule="auto"/>
        <w:rPr>
          <w:rFonts w:cs="Arial"/>
          <w:bCs/>
          <w:sz w:val="24"/>
          <w:szCs w:val="24"/>
        </w:rPr>
      </w:pPr>
      <w:r w:rsidRPr="00234FAA">
        <w:rPr>
          <w:rFonts w:cs="Arial"/>
          <w:bCs/>
          <w:sz w:val="24"/>
          <w:szCs w:val="24"/>
        </w:rPr>
        <w:t xml:space="preserve">We conducted larval feeding experiments using the remaining dissected carcass tissue from the nutritional composition analysis. We placed </w:t>
      </w:r>
      <w:r w:rsidRPr="00234FAA">
        <w:rPr>
          <w:rFonts w:cs="Arial"/>
          <w:bCs/>
          <w:i/>
          <w:iCs/>
          <w:sz w:val="24"/>
          <w:szCs w:val="24"/>
        </w:rPr>
        <w:t>ca.</w:t>
      </w:r>
      <w:r w:rsidRPr="00234FAA">
        <w:rPr>
          <w:rFonts w:cs="Arial"/>
          <w:bCs/>
          <w:sz w:val="24"/>
          <w:szCs w:val="24"/>
        </w:rPr>
        <w:t xml:space="preserve"> </w:t>
      </w:r>
      <w:r w:rsidR="00BF5672" w:rsidRPr="00234FAA">
        <w:rPr>
          <w:rFonts w:cs="Arial"/>
          <w:bCs/>
          <w:sz w:val="24"/>
          <w:szCs w:val="24"/>
        </w:rPr>
        <w:t>400 mg (401 ± 21</w:t>
      </w:r>
      <w:r w:rsidRPr="00234FAA">
        <w:rPr>
          <w:rFonts w:cs="Arial"/>
          <w:bCs/>
          <w:sz w:val="24"/>
          <w:szCs w:val="24"/>
        </w:rPr>
        <w:t xml:space="preserve"> </w:t>
      </w:r>
      <w:r w:rsidR="00BF5672" w:rsidRPr="00234FAA">
        <w:rPr>
          <w:rFonts w:cs="Arial"/>
          <w:bCs/>
          <w:sz w:val="24"/>
          <w:szCs w:val="24"/>
        </w:rPr>
        <w:t xml:space="preserve">mg) </w:t>
      </w:r>
      <w:r w:rsidRPr="00234FAA">
        <w:rPr>
          <w:rFonts w:cs="Arial"/>
          <w:bCs/>
          <w:sz w:val="24"/>
          <w:szCs w:val="24"/>
        </w:rPr>
        <w:t xml:space="preserve">of </w:t>
      </w:r>
      <w:r w:rsidR="00BF5672" w:rsidRPr="00234FAA">
        <w:rPr>
          <w:rFonts w:cs="Arial"/>
          <w:bCs/>
          <w:sz w:val="24"/>
          <w:szCs w:val="24"/>
        </w:rPr>
        <w:t xml:space="preserve">carcass tissue </w:t>
      </w:r>
      <w:r w:rsidRPr="00234FAA">
        <w:rPr>
          <w:rFonts w:cs="Arial"/>
          <w:bCs/>
          <w:sz w:val="24"/>
          <w:szCs w:val="24"/>
        </w:rPr>
        <w:t>into</w:t>
      </w:r>
      <w:r w:rsidR="00BF5672" w:rsidRPr="00234FAA">
        <w:rPr>
          <w:rFonts w:cs="Arial"/>
          <w:bCs/>
          <w:sz w:val="24"/>
          <w:szCs w:val="24"/>
        </w:rPr>
        <w:t xml:space="preserve"> individual plastic containers filled with </w:t>
      </w:r>
      <w:r w:rsidRPr="00234FAA">
        <w:rPr>
          <w:rFonts w:cs="Arial"/>
          <w:bCs/>
          <w:sz w:val="24"/>
          <w:szCs w:val="24"/>
        </w:rPr>
        <w:t xml:space="preserve">moist </w:t>
      </w:r>
      <w:r w:rsidRPr="003317A4">
        <w:rPr>
          <w:rFonts w:cs="Arial"/>
          <w:bCs/>
          <w:sz w:val="24"/>
          <w:szCs w:val="24"/>
        </w:rPr>
        <w:t xml:space="preserve">commercial potting mix (soil volume </w:t>
      </w:r>
      <w:r w:rsidRPr="00234FAA">
        <w:rPr>
          <w:rFonts w:cs="Arial"/>
          <w:bCs/>
          <w:sz w:val="24"/>
          <w:szCs w:val="24"/>
        </w:rPr>
        <w:t>3.2 × 3.2 × 2.7 cm</w:t>
      </w:r>
      <w:r w:rsidRPr="00D257A9">
        <w:rPr>
          <w:rFonts w:cs="Arial"/>
          <w:bCs/>
          <w:sz w:val="24"/>
          <w:szCs w:val="24"/>
        </w:rPr>
        <w:t>)</w:t>
      </w:r>
      <w:r w:rsidR="00BF5672" w:rsidRPr="00234FAA">
        <w:rPr>
          <w:rFonts w:cs="Arial"/>
          <w:bCs/>
          <w:sz w:val="24"/>
          <w:szCs w:val="24"/>
        </w:rPr>
        <w:t>. Newly hatched larvae</w:t>
      </w:r>
      <w:r w:rsidR="009C178A" w:rsidRPr="00234FAA">
        <w:rPr>
          <w:rFonts w:cs="Arial"/>
          <w:bCs/>
          <w:sz w:val="24"/>
          <w:szCs w:val="24"/>
        </w:rPr>
        <w:t xml:space="preserve"> (five days after female </w:t>
      </w:r>
      <w:r w:rsidR="009C178A" w:rsidRPr="00234FAA">
        <w:rPr>
          <w:rFonts w:cs="Arial"/>
          <w:bCs/>
          <w:sz w:val="24"/>
          <w:szCs w:val="24"/>
        </w:rPr>
        <w:lastRenderedPageBreak/>
        <w:t>oviposition)</w:t>
      </w:r>
      <w:r w:rsidR="00BF5672" w:rsidRPr="00234FAA">
        <w:rPr>
          <w:rFonts w:cs="Arial"/>
          <w:bCs/>
          <w:sz w:val="24"/>
          <w:szCs w:val="24"/>
        </w:rPr>
        <w:t xml:space="preserve"> were obtained from pairs of breeding beetles (25 families) from the </w:t>
      </w:r>
      <w:r w:rsidR="009C178A" w:rsidRPr="00234FAA">
        <w:rPr>
          <w:rFonts w:cs="Arial"/>
          <w:bCs/>
          <w:sz w:val="24"/>
          <w:szCs w:val="24"/>
        </w:rPr>
        <w:t>lab colony</w:t>
      </w:r>
      <w:r w:rsidR="00BF5672" w:rsidRPr="00234FAA">
        <w:rPr>
          <w:rFonts w:cs="Arial"/>
          <w:bCs/>
          <w:sz w:val="24"/>
          <w:szCs w:val="24"/>
        </w:rPr>
        <w:t xml:space="preserve"> and </w:t>
      </w:r>
      <w:r w:rsidR="00D257A9">
        <w:rPr>
          <w:rFonts w:cs="Arial"/>
          <w:bCs/>
          <w:sz w:val="24"/>
          <w:szCs w:val="24"/>
        </w:rPr>
        <w:t xml:space="preserve">one larva was </w:t>
      </w:r>
      <w:r w:rsidR="00BF5672" w:rsidRPr="00234FAA">
        <w:rPr>
          <w:rFonts w:cs="Arial"/>
          <w:bCs/>
          <w:sz w:val="24"/>
          <w:szCs w:val="24"/>
        </w:rPr>
        <w:t xml:space="preserve">introduced to </w:t>
      </w:r>
      <w:r w:rsidR="00D257A9">
        <w:rPr>
          <w:rFonts w:cs="Arial"/>
          <w:bCs/>
          <w:sz w:val="24"/>
          <w:szCs w:val="24"/>
        </w:rPr>
        <w:t>each</w:t>
      </w:r>
      <w:r w:rsidR="00BF5672" w:rsidRPr="00234FAA">
        <w:rPr>
          <w:rFonts w:cs="Arial"/>
          <w:bCs/>
          <w:sz w:val="24"/>
          <w:szCs w:val="24"/>
        </w:rPr>
        <w:t xml:space="preserve"> </w:t>
      </w:r>
      <w:r w:rsidR="009C178A" w:rsidRPr="00234FAA">
        <w:rPr>
          <w:rFonts w:cs="Arial"/>
          <w:bCs/>
          <w:sz w:val="24"/>
          <w:szCs w:val="24"/>
        </w:rPr>
        <w:t>container</w:t>
      </w:r>
      <w:r w:rsidR="00BF5672" w:rsidRPr="00234FAA">
        <w:rPr>
          <w:rFonts w:cs="Arial"/>
          <w:bCs/>
          <w:sz w:val="24"/>
          <w:szCs w:val="24"/>
        </w:rPr>
        <w:t xml:space="preserve"> (</w:t>
      </w:r>
      <w:r w:rsidR="00BF5672" w:rsidRPr="00234FAA">
        <w:rPr>
          <w:rFonts w:cs="Arial"/>
          <w:bCs/>
          <w:i/>
          <w:iCs/>
          <w:sz w:val="24"/>
          <w:szCs w:val="24"/>
        </w:rPr>
        <w:t>n</w:t>
      </w:r>
      <w:r w:rsidR="00BF5672" w:rsidRPr="00234FAA">
        <w:rPr>
          <w:rFonts w:cs="Arial"/>
          <w:bCs/>
          <w:sz w:val="24"/>
          <w:szCs w:val="24"/>
        </w:rPr>
        <w:t xml:space="preserve"> = 188). After five days of feeding, </w:t>
      </w:r>
      <w:r w:rsidR="00D257A9" w:rsidRPr="00234FAA">
        <w:rPr>
          <w:rFonts w:cs="Arial"/>
          <w:bCs/>
          <w:sz w:val="24"/>
          <w:szCs w:val="24"/>
        </w:rPr>
        <w:t>t</w:t>
      </w:r>
      <w:r w:rsidR="00BF5672" w:rsidRPr="00234FAA">
        <w:rPr>
          <w:rFonts w:cs="Arial"/>
          <w:bCs/>
          <w:sz w:val="24"/>
          <w:szCs w:val="24"/>
        </w:rPr>
        <w:t xml:space="preserve">he </w:t>
      </w:r>
      <w:r w:rsidR="00D257A9" w:rsidRPr="00234FAA">
        <w:rPr>
          <w:rFonts w:cs="Arial"/>
          <w:bCs/>
          <w:sz w:val="24"/>
          <w:szCs w:val="24"/>
        </w:rPr>
        <w:t xml:space="preserve">larval survival rates were recorded and the </w:t>
      </w:r>
      <w:r w:rsidR="00BF5672" w:rsidRPr="00234FAA">
        <w:rPr>
          <w:rFonts w:cs="Arial"/>
          <w:bCs/>
          <w:sz w:val="24"/>
          <w:szCs w:val="24"/>
        </w:rPr>
        <w:t>dispersing larvae were weighed.</w:t>
      </w:r>
    </w:p>
    <w:p w14:paraId="162438F4" w14:textId="77777777" w:rsidR="009E4266" w:rsidRDefault="009E4266" w:rsidP="00294919">
      <w:pPr>
        <w:spacing w:line="480" w:lineRule="auto"/>
        <w:rPr>
          <w:rFonts w:cs="Arial"/>
          <w:bCs/>
          <w:color w:val="FF0000"/>
          <w:sz w:val="24"/>
          <w:szCs w:val="24"/>
        </w:rPr>
      </w:pPr>
    </w:p>
    <w:p w14:paraId="2300AC00" w14:textId="4889BAEA" w:rsidR="00E54A9D" w:rsidRDefault="008B78FC" w:rsidP="00E54A9D">
      <w:pPr>
        <w:spacing w:line="480" w:lineRule="auto"/>
        <w:jc w:val="center"/>
        <w:rPr>
          <w:rFonts w:cs="Arial"/>
          <w:bCs/>
          <w:i/>
          <w:iCs/>
          <w:sz w:val="24"/>
          <w:szCs w:val="24"/>
        </w:rPr>
      </w:pPr>
      <w:r w:rsidRPr="0056543B">
        <w:rPr>
          <w:rFonts w:cs="Arial"/>
          <w:bCs/>
          <w:i/>
          <w:iCs/>
          <w:sz w:val="24"/>
          <w:szCs w:val="24"/>
        </w:rPr>
        <w:t>Data analyses</w:t>
      </w:r>
    </w:p>
    <w:p w14:paraId="02695F45" w14:textId="7B077FA0" w:rsidR="00E54A9D" w:rsidRPr="00E54A9D" w:rsidRDefault="00E54A9D" w:rsidP="00E54A9D">
      <w:pPr>
        <w:pStyle w:val="ListParagraph"/>
        <w:numPr>
          <w:ilvl w:val="0"/>
          <w:numId w:val="38"/>
        </w:numPr>
        <w:spacing w:line="480" w:lineRule="auto"/>
        <w:ind w:left="360"/>
        <w:jc w:val="left"/>
        <w:rPr>
          <w:rFonts w:cs="Arial"/>
          <w:bCs/>
          <w:sz w:val="24"/>
          <w:szCs w:val="24"/>
        </w:rPr>
      </w:pPr>
      <w:r>
        <w:rPr>
          <w:rFonts w:cs="Arial"/>
          <w:bCs/>
          <w:sz w:val="24"/>
          <w:szCs w:val="24"/>
        </w:rPr>
        <w:t>Breeding outcomes and carcass use efficiency</w:t>
      </w:r>
    </w:p>
    <w:p w14:paraId="0776483E" w14:textId="482DE03F" w:rsidR="00CD0249" w:rsidRDefault="00DF2E46" w:rsidP="00430453">
      <w:pPr>
        <w:spacing w:line="480" w:lineRule="auto"/>
        <w:rPr>
          <w:sz w:val="24"/>
          <w:szCs w:val="24"/>
        </w:rPr>
      </w:pPr>
      <w:r w:rsidRPr="001A181C">
        <w:rPr>
          <w:sz w:val="24"/>
          <w:szCs w:val="24"/>
        </w:rPr>
        <w:t xml:space="preserve">To examine </w:t>
      </w:r>
      <w:r w:rsidR="007C7FD2" w:rsidRPr="001A181C">
        <w:rPr>
          <w:sz w:val="24"/>
          <w:szCs w:val="24"/>
        </w:rPr>
        <w:t xml:space="preserve">how </w:t>
      </w:r>
      <w:r w:rsidR="00676562" w:rsidRPr="001A181C">
        <w:rPr>
          <w:sz w:val="24"/>
          <w:szCs w:val="24"/>
        </w:rPr>
        <w:t xml:space="preserve">clutch size, </w:t>
      </w:r>
      <w:r w:rsidR="001A181C" w:rsidRPr="001A181C">
        <w:rPr>
          <w:sz w:val="24"/>
          <w:szCs w:val="24"/>
        </w:rPr>
        <w:t>hatching success</w:t>
      </w:r>
      <w:r w:rsidR="00676562" w:rsidRPr="001A181C">
        <w:rPr>
          <w:sz w:val="24"/>
          <w:szCs w:val="24"/>
        </w:rPr>
        <w:t xml:space="preserve">, </w:t>
      </w:r>
      <w:r w:rsidR="001A181C" w:rsidRPr="001A181C">
        <w:rPr>
          <w:sz w:val="24"/>
          <w:szCs w:val="24"/>
        </w:rPr>
        <w:t>brood size, brood mass,</w:t>
      </w:r>
      <w:r w:rsidRPr="001A181C">
        <w:rPr>
          <w:sz w:val="24"/>
          <w:szCs w:val="24"/>
        </w:rPr>
        <w:t xml:space="preserve"> </w:t>
      </w:r>
      <w:r w:rsidR="007C7FD2" w:rsidRPr="001A181C">
        <w:rPr>
          <w:sz w:val="24"/>
          <w:szCs w:val="24"/>
        </w:rPr>
        <w:t>and carcass use</w:t>
      </w:r>
      <w:r w:rsidR="00676562" w:rsidRPr="001A181C">
        <w:rPr>
          <w:sz w:val="24"/>
          <w:szCs w:val="24"/>
        </w:rPr>
        <w:t xml:space="preserve"> </w:t>
      </w:r>
      <w:r w:rsidR="002017D3" w:rsidRPr="001A181C">
        <w:rPr>
          <w:sz w:val="24"/>
          <w:szCs w:val="24"/>
        </w:rPr>
        <w:t>efficiency</w:t>
      </w:r>
      <w:r w:rsidR="001A181C" w:rsidRPr="001A181C">
        <w:rPr>
          <w:sz w:val="24"/>
          <w:szCs w:val="24"/>
        </w:rPr>
        <w:t xml:space="preserve"> </w:t>
      </w:r>
      <w:r w:rsidR="007C7FD2" w:rsidRPr="001A181C">
        <w:rPr>
          <w:sz w:val="24"/>
          <w:szCs w:val="24"/>
        </w:rPr>
        <w:t xml:space="preserve">varied with carcass </w:t>
      </w:r>
      <w:r w:rsidR="003C4102">
        <w:rPr>
          <w:sz w:val="24"/>
          <w:szCs w:val="24"/>
        </w:rPr>
        <w:t>size</w:t>
      </w:r>
      <w:r w:rsidR="007C7FD2" w:rsidRPr="001A181C">
        <w:rPr>
          <w:sz w:val="24"/>
          <w:szCs w:val="24"/>
        </w:rPr>
        <w:t xml:space="preserve"> </w:t>
      </w:r>
      <w:r w:rsidR="001A181C" w:rsidRPr="001A181C">
        <w:rPr>
          <w:sz w:val="24"/>
          <w:szCs w:val="24"/>
        </w:rPr>
        <w:t>on</w:t>
      </w:r>
      <w:r w:rsidRPr="001A181C">
        <w:rPr>
          <w:sz w:val="24"/>
          <w:szCs w:val="24"/>
        </w:rPr>
        <w:t xml:space="preserve"> lab and wild carcasses, we fit generalized linear mixed effects model</w:t>
      </w:r>
      <w:r w:rsidR="00676562" w:rsidRPr="001A181C">
        <w:rPr>
          <w:sz w:val="24"/>
          <w:szCs w:val="24"/>
        </w:rPr>
        <w:t>s</w:t>
      </w:r>
      <w:r w:rsidRPr="001A181C">
        <w:rPr>
          <w:sz w:val="24"/>
          <w:szCs w:val="24"/>
        </w:rPr>
        <w:t xml:space="preserve"> (GLMM</w:t>
      </w:r>
      <w:r w:rsidR="000C3C9D" w:rsidRPr="001A181C">
        <w:rPr>
          <w:sz w:val="24"/>
          <w:szCs w:val="24"/>
        </w:rPr>
        <w:t>s</w:t>
      </w:r>
      <w:r w:rsidRPr="001A181C">
        <w:rPr>
          <w:sz w:val="24"/>
          <w:szCs w:val="24"/>
        </w:rPr>
        <w:t xml:space="preserve">) with </w:t>
      </w:r>
      <w:r w:rsidR="000C3C9D" w:rsidRPr="001A181C">
        <w:rPr>
          <w:sz w:val="24"/>
          <w:szCs w:val="24"/>
        </w:rPr>
        <w:t>each of the</w:t>
      </w:r>
      <w:r w:rsidR="00676562" w:rsidRPr="001A181C">
        <w:rPr>
          <w:sz w:val="24"/>
          <w:szCs w:val="24"/>
        </w:rPr>
        <w:t xml:space="preserve"> aforementioned </w:t>
      </w:r>
      <w:r w:rsidR="001A181C" w:rsidRPr="001A181C">
        <w:rPr>
          <w:sz w:val="24"/>
          <w:szCs w:val="24"/>
        </w:rPr>
        <w:t xml:space="preserve">breeding </w:t>
      </w:r>
      <w:r w:rsidR="00BC1DDB">
        <w:rPr>
          <w:sz w:val="24"/>
          <w:szCs w:val="24"/>
        </w:rPr>
        <w:t>outcomes</w:t>
      </w:r>
      <w:r w:rsidR="00C102EA" w:rsidRPr="001A181C">
        <w:rPr>
          <w:sz w:val="24"/>
          <w:szCs w:val="24"/>
        </w:rPr>
        <w:t xml:space="preserve"> </w:t>
      </w:r>
      <w:r w:rsidRPr="001A181C">
        <w:rPr>
          <w:sz w:val="24"/>
          <w:szCs w:val="24"/>
        </w:rPr>
        <w:t xml:space="preserve">as the response, </w:t>
      </w:r>
      <w:r w:rsidR="000C3C9D" w:rsidRPr="001A181C">
        <w:rPr>
          <w:sz w:val="24"/>
          <w:szCs w:val="24"/>
        </w:rPr>
        <w:t>carcass weight</w:t>
      </w:r>
      <w:r w:rsidR="00984936" w:rsidRPr="001A181C">
        <w:rPr>
          <w:sz w:val="24"/>
          <w:szCs w:val="24"/>
        </w:rPr>
        <w:t xml:space="preserve"> and</w:t>
      </w:r>
      <w:r w:rsidR="000C3C9D" w:rsidRPr="001A181C">
        <w:rPr>
          <w:sz w:val="24"/>
          <w:szCs w:val="24"/>
        </w:rPr>
        <w:t xml:space="preserve"> carcass source</w:t>
      </w:r>
      <w:r w:rsidR="001A181C" w:rsidRPr="001A181C">
        <w:rPr>
          <w:sz w:val="24"/>
          <w:szCs w:val="24"/>
        </w:rPr>
        <w:t xml:space="preserve"> as well as their interaction</w:t>
      </w:r>
      <w:r w:rsidRPr="001A181C">
        <w:rPr>
          <w:sz w:val="24"/>
          <w:szCs w:val="24"/>
        </w:rPr>
        <w:t xml:space="preserve"> as the fixed effects, and </w:t>
      </w:r>
      <w:r w:rsidR="001A181C" w:rsidRPr="001A181C">
        <w:rPr>
          <w:sz w:val="24"/>
          <w:szCs w:val="24"/>
        </w:rPr>
        <w:t xml:space="preserve">lab-wild carcass </w:t>
      </w:r>
      <w:r w:rsidR="000C3C9D" w:rsidRPr="001A181C">
        <w:rPr>
          <w:sz w:val="24"/>
          <w:szCs w:val="24"/>
        </w:rPr>
        <w:t>pair</w:t>
      </w:r>
      <w:r w:rsidRPr="001A181C">
        <w:rPr>
          <w:sz w:val="24"/>
          <w:szCs w:val="24"/>
        </w:rPr>
        <w:t xml:space="preserve"> as the random effect. </w:t>
      </w:r>
      <w:r w:rsidR="00372CB1" w:rsidRPr="001A181C">
        <w:rPr>
          <w:sz w:val="24"/>
          <w:szCs w:val="24"/>
        </w:rPr>
        <w:t>T</w:t>
      </w:r>
      <w:r w:rsidR="00984936" w:rsidRPr="001A181C">
        <w:rPr>
          <w:sz w:val="24"/>
          <w:szCs w:val="24"/>
        </w:rPr>
        <w:t xml:space="preserve">he pronotum </w:t>
      </w:r>
      <w:r w:rsidR="00984936" w:rsidRPr="00D047A0">
        <w:rPr>
          <w:sz w:val="24"/>
          <w:szCs w:val="24"/>
        </w:rPr>
        <w:t>width</w:t>
      </w:r>
      <w:r w:rsidR="00BC1DDB">
        <w:rPr>
          <w:sz w:val="24"/>
          <w:szCs w:val="24"/>
        </w:rPr>
        <w:t>s</w:t>
      </w:r>
      <w:r w:rsidR="00984936" w:rsidRPr="00D047A0">
        <w:rPr>
          <w:sz w:val="24"/>
          <w:szCs w:val="24"/>
        </w:rPr>
        <w:t xml:space="preserve"> of the parents and parent generation were included as the covariates in the models.</w:t>
      </w:r>
      <w:r w:rsidR="00540010" w:rsidRPr="00D047A0">
        <w:rPr>
          <w:sz w:val="24"/>
          <w:szCs w:val="24"/>
        </w:rPr>
        <w:t xml:space="preserve"> </w:t>
      </w:r>
      <w:r w:rsidR="00372CB1" w:rsidRPr="00D047A0">
        <w:rPr>
          <w:sz w:val="24"/>
          <w:szCs w:val="24"/>
        </w:rPr>
        <w:t xml:space="preserve">For clutch size and </w:t>
      </w:r>
      <w:r w:rsidR="001A181C" w:rsidRPr="00D047A0">
        <w:rPr>
          <w:sz w:val="24"/>
          <w:szCs w:val="24"/>
        </w:rPr>
        <w:t>brood size</w:t>
      </w:r>
      <w:r w:rsidR="00372CB1" w:rsidRPr="00D047A0">
        <w:rPr>
          <w:sz w:val="24"/>
          <w:szCs w:val="24"/>
        </w:rPr>
        <w:t>, w</w:t>
      </w:r>
      <w:r w:rsidRPr="00D047A0">
        <w:rPr>
          <w:sz w:val="24"/>
          <w:szCs w:val="24"/>
        </w:rPr>
        <w:t>e use</w:t>
      </w:r>
      <w:r w:rsidR="00372CB1" w:rsidRPr="00D047A0">
        <w:rPr>
          <w:sz w:val="24"/>
          <w:szCs w:val="24"/>
        </w:rPr>
        <w:t>d</w:t>
      </w:r>
      <w:r w:rsidRPr="00D047A0">
        <w:rPr>
          <w:sz w:val="24"/>
          <w:szCs w:val="24"/>
        </w:rPr>
        <w:t xml:space="preserve"> </w:t>
      </w:r>
      <w:r w:rsidR="00372CB1" w:rsidRPr="00D047A0">
        <w:rPr>
          <w:sz w:val="24"/>
          <w:szCs w:val="24"/>
        </w:rPr>
        <w:t>a</w:t>
      </w:r>
      <w:r w:rsidR="005E3FAE" w:rsidRPr="00D047A0">
        <w:rPr>
          <w:sz w:val="24"/>
          <w:szCs w:val="24"/>
        </w:rPr>
        <w:t xml:space="preserve"> </w:t>
      </w:r>
      <w:r w:rsidR="00372CB1" w:rsidRPr="00D047A0">
        <w:rPr>
          <w:sz w:val="24"/>
          <w:szCs w:val="24"/>
        </w:rPr>
        <w:t>negative binomial error</w:t>
      </w:r>
      <w:r w:rsidRPr="00D047A0">
        <w:rPr>
          <w:sz w:val="24"/>
          <w:szCs w:val="24"/>
        </w:rPr>
        <w:t xml:space="preserve"> distribution with a</w:t>
      </w:r>
      <w:r w:rsidR="00372CB1" w:rsidRPr="00D047A0">
        <w:rPr>
          <w:sz w:val="24"/>
          <w:szCs w:val="24"/>
        </w:rPr>
        <w:t xml:space="preserve"> log</w:t>
      </w:r>
      <w:r w:rsidRPr="00D047A0">
        <w:rPr>
          <w:sz w:val="24"/>
          <w:szCs w:val="24"/>
        </w:rPr>
        <w:t xml:space="preserve"> link function</w:t>
      </w:r>
      <w:r w:rsidR="00372CB1" w:rsidRPr="00D047A0">
        <w:rPr>
          <w:sz w:val="24"/>
          <w:szCs w:val="24"/>
        </w:rPr>
        <w:t xml:space="preserve"> </w:t>
      </w:r>
      <w:r w:rsidR="005729C0" w:rsidRPr="00D047A0">
        <w:rPr>
          <w:sz w:val="24"/>
          <w:szCs w:val="24"/>
        </w:rPr>
        <w:t xml:space="preserve">for model fitting </w:t>
      </w:r>
      <w:r w:rsidR="00372CB1" w:rsidRPr="00D047A0">
        <w:rPr>
          <w:sz w:val="24"/>
          <w:szCs w:val="24"/>
        </w:rPr>
        <w:t xml:space="preserve">to account for data overdispersion; </w:t>
      </w:r>
      <w:r w:rsidR="005E3FAE" w:rsidRPr="00D047A0">
        <w:rPr>
          <w:sz w:val="24"/>
          <w:szCs w:val="24"/>
        </w:rPr>
        <w:t xml:space="preserve">for hatching success, we used a binomial error distribution with a logit link function; </w:t>
      </w:r>
      <w:r w:rsidR="00372CB1" w:rsidRPr="00D047A0">
        <w:rPr>
          <w:sz w:val="24"/>
          <w:szCs w:val="24"/>
        </w:rPr>
        <w:t>for</w:t>
      </w:r>
      <w:r w:rsidR="005E3FAE" w:rsidRPr="00D047A0">
        <w:rPr>
          <w:sz w:val="24"/>
          <w:szCs w:val="24"/>
        </w:rPr>
        <w:t xml:space="preserve"> brood mass</w:t>
      </w:r>
      <w:r w:rsidR="00372CB1" w:rsidRPr="00D047A0">
        <w:rPr>
          <w:sz w:val="24"/>
          <w:szCs w:val="24"/>
        </w:rPr>
        <w:t xml:space="preserve">, we used a Gaussian error distribution; for </w:t>
      </w:r>
      <w:r w:rsidR="005E3FAE" w:rsidRPr="00D047A0">
        <w:rPr>
          <w:sz w:val="24"/>
          <w:szCs w:val="24"/>
        </w:rPr>
        <w:t>carcass use efficiency</w:t>
      </w:r>
      <w:r w:rsidR="00372CB1" w:rsidRPr="00D047A0">
        <w:rPr>
          <w:sz w:val="24"/>
          <w:szCs w:val="24"/>
        </w:rPr>
        <w:t>, we used a beta error distribution with a logit link function</w:t>
      </w:r>
      <w:r w:rsidR="00540010" w:rsidRPr="00D047A0">
        <w:rPr>
          <w:sz w:val="24"/>
          <w:szCs w:val="24"/>
        </w:rPr>
        <w:t>.</w:t>
      </w:r>
      <w:r w:rsidR="0071469B" w:rsidRPr="00D047A0">
        <w:rPr>
          <w:sz w:val="24"/>
          <w:szCs w:val="24"/>
        </w:rPr>
        <w:t xml:space="preserve"> </w:t>
      </w:r>
      <w:r w:rsidR="00D047A0" w:rsidRPr="00D047A0">
        <w:rPr>
          <w:sz w:val="24"/>
          <w:szCs w:val="24"/>
        </w:rPr>
        <w:t>Because clutch size and brood size contained many zero values, we additionally included a zero inflation structure in the model</w:t>
      </w:r>
      <w:r w:rsidR="00BC1DDB">
        <w:rPr>
          <w:sz w:val="24"/>
          <w:szCs w:val="24"/>
        </w:rPr>
        <w:t>s</w:t>
      </w:r>
      <w:r w:rsidR="00D047A0" w:rsidRPr="00D047A0">
        <w:rPr>
          <w:sz w:val="24"/>
          <w:szCs w:val="24"/>
        </w:rPr>
        <w:t xml:space="preserve">. </w:t>
      </w:r>
      <w:r w:rsidR="0071469B" w:rsidRPr="00D047A0">
        <w:rPr>
          <w:sz w:val="24"/>
          <w:szCs w:val="24"/>
        </w:rPr>
        <w:t>We</w:t>
      </w:r>
      <w:r w:rsidR="002C457A" w:rsidRPr="00D047A0">
        <w:rPr>
          <w:sz w:val="24"/>
          <w:szCs w:val="24"/>
        </w:rPr>
        <w:t xml:space="preserve"> determine</w:t>
      </w:r>
      <w:r w:rsidR="0071469B" w:rsidRPr="00D047A0">
        <w:rPr>
          <w:sz w:val="24"/>
          <w:szCs w:val="24"/>
        </w:rPr>
        <w:t>d</w:t>
      </w:r>
      <w:r w:rsidR="002C457A" w:rsidRPr="00D047A0">
        <w:rPr>
          <w:sz w:val="24"/>
          <w:szCs w:val="24"/>
        </w:rPr>
        <w:t xml:space="preserve"> whether </w:t>
      </w:r>
      <w:r w:rsidR="00615FE5" w:rsidRPr="00D047A0">
        <w:rPr>
          <w:sz w:val="24"/>
          <w:szCs w:val="24"/>
        </w:rPr>
        <w:t xml:space="preserve">a </w:t>
      </w:r>
      <w:r w:rsidR="002C457A" w:rsidRPr="00D047A0">
        <w:rPr>
          <w:sz w:val="24"/>
          <w:szCs w:val="24"/>
        </w:rPr>
        <w:t xml:space="preserve">quadratic </w:t>
      </w:r>
      <w:r w:rsidR="0093547B">
        <w:rPr>
          <w:sz w:val="24"/>
          <w:szCs w:val="24"/>
        </w:rPr>
        <w:t>curve</w:t>
      </w:r>
      <w:r w:rsidR="00615FE5" w:rsidRPr="00D047A0">
        <w:rPr>
          <w:sz w:val="24"/>
          <w:szCs w:val="24"/>
        </w:rPr>
        <w:t xml:space="preserve"> </w:t>
      </w:r>
      <w:r w:rsidR="0093547B">
        <w:rPr>
          <w:sz w:val="24"/>
          <w:szCs w:val="24"/>
        </w:rPr>
        <w:t>better described the relationship</w:t>
      </w:r>
      <w:r w:rsidR="002C457A" w:rsidRPr="00D047A0">
        <w:rPr>
          <w:sz w:val="24"/>
          <w:szCs w:val="24"/>
        </w:rPr>
        <w:t xml:space="preserve"> between </w:t>
      </w:r>
      <w:r w:rsidR="00615FE5" w:rsidRPr="00D047A0">
        <w:rPr>
          <w:sz w:val="24"/>
          <w:szCs w:val="24"/>
        </w:rPr>
        <w:t xml:space="preserve">each </w:t>
      </w:r>
      <w:r w:rsidR="002C457A" w:rsidRPr="00D047A0">
        <w:rPr>
          <w:sz w:val="24"/>
          <w:szCs w:val="24"/>
        </w:rPr>
        <w:t>response and carcass weight</w:t>
      </w:r>
      <w:r w:rsidR="0071469B" w:rsidRPr="00D047A0">
        <w:rPr>
          <w:sz w:val="24"/>
          <w:szCs w:val="24"/>
        </w:rPr>
        <w:t xml:space="preserve"> by</w:t>
      </w:r>
      <w:r w:rsidR="002C457A" w:rsidRPr="00D047A0">
        <w:rPr>
          <w:sz w:val="24"/>
          <w:szCs w:val="24"/>
        </w:rPr>
        <w:t xml:space="preserve"> </w:t>
      </w:r>
      <w:r w:rsidR="00372CB1" w:rsidRPr="00D047A0">
        <w:rPr>
          <w:sz w:val="24"/>
          <w:szCs w:val="24"/>
        </w:rPr>
        <w:t>compar</w:t>
      </w:r>
      <w:r w:rsidR="0071469B" w:rsidRPr="00D047A0">
        <w:rPr>
          <w:sz w:val="24"/>
          <w:szCs w:val="24"/>
        </w:rPr>
        <w:t>ing</w:t>
      </w:r>
      <w:r w:rsidR="00372CB1" w:rsidRPr="00D047A0">
        <w:rPr>
          <w:sz w:val="24"/>
          <w:szCs w:val="24"/>
        </w:rPr>
        <w:t xml:space="preserve"> </w:t>
      </w:r>
      <w:r w:rsidR="00591BCB" w:rsidRPr="00D047A0">
        <w:rPr>
          <w:sz w:val="24"/>
          <w:szCs w:val="24"/>
        </w:rPr>
        <w:t xml:space="preserve">the </w:t>
      </w:r>
      <w:r w:rsidR="0093547B">
        <w:rPr>
          <w:sz w:val="24"/>
          <w:szCs w:val="24"/>
        </w:rPr>
        <w:t>GLMMs</w:t>
      </w:r>
      <w:r w:rsidR="00372CB1" w:rsidRPr="00D047A0">
        <w:rPr>
          <w:sz w:val="24"/>
          <w:szCs w:val="24"/>
        </w:rPr>
        <w:t xml:space="preserve"> </w:t>
      </w:r>
      <w:r w:rsidR="005C4281">
        <w:rPr>
          <w:sz w:val="24"/>
          <w:szCs w:val="24"/>
        </w:rPr>
        <w:t xml:space="preserve">fitted </w:t>
      </w:r>
      <w:r w:rsidR="00591BCB" w:rsidRPr="00D047A0">
        <w:rPr>
          <w:sz w:val="24"/>
          <w:szCs w:val="24"/>
        </w:rPr>
        <w:t xml:space="preserve">with </w:t>
      </w:r>
      <w:r w:rsidR="005C4281">
        <w:rPr>
          <w:sz w:val="24"/>
          <w:szCs w:val="24"/>
        </w:rPr>
        <w:t>and</w:t>
      </w:r>
      <w:r w:rsidR="00591BCB" w:rsidRPr="00D047A0">
        <w:rPr>
          <w:sz w:val="24"/>
          <w:szCs w:val="24"/>
        </w:rPr>
        <w:t xml:space="preserve"> without </w:t>
      </w:r>
      <w:r w:rsidR="0071469B" w:rsidRPr="00D047A0">
        <w:rPr>
          <w:sz w:val="24"/>
          <w:szCs w:val="24"/>
        </w:rPr>
        <w:t>a</w:t>
      </w:r>
      <w:r w:rsidR="00591BCB" w:rsidRPr="00D047A0">
        <w:rPr>
          <w:sz w:val="24"/>
          <w:szCs w:val="24"/>
        </w:rPr>
        <w:t xml:space="preserve"> quadratic term for carcass weight </w:t>
      </w:r>
      <w:r w:rsidR="0071469B" w:rsidRPr="00D047A0">
        <w:rPr>
          <w:sz w:val="24"/>
          <w:szCs w:val="24"/>
        </w:rPr>
        <w:t>via</w:t>
      </w:r>
      <w:r w:rsidR="00372CB1" w:rsidRPr="00D047A0">
        <w:rPr>
          <w:sz w:val="24"/>
          <w:szCs w:val="24"/>
        </w:rPr>
        <w:t xml:space="preserve"> the likelihood ratio test</w:t>
      </w:r>
      <w:r w:rsidR="0071469B" w:rsidRPr="00D047A0">
        <w:rPr>
          <w:sz w:val="24"/>
          <w:szCs w:val="24"/>
        </w:rPr>
        <w:t xml:space="preserve">. </w:t>
      </w:r>
      <w:r w:rsidR="00D8300D" w:rsidRPr="00D047A0">
        <w:rPr>
          <w:sz w:val="24"/>
          <w:szCs w:val="24"/>
        </w:rPr>
        <w:t>R</w:t>
      </w:r>
      <w:r w:rsidR="00615FE5" w:rsidRPr="00D047A0">
        <w:rPr>
          <w:sz w:val="24"/>
          <w:szCs w:val="24"/>
        </w:rPr>
        <w:t>esults from the</w:t>
      </w:r>
      <w:r w:rsidR="002C457A" w:rsidRPr="00D047A0">
        <w:rPr>
          <w:sz w:val="24"/>
          <w:szCs w:val="24"/>
        </w:rPr>
        <w:t xml:space="preserve"> quadratic model </w:t>
      </w:r>
      <w:r w:rsidR="0071469B" w:rsidRPr="00D047A0">
        <w:rPr>
          <w:sz w:val="24"/>
          <w:szCs w:val="24"/>
        </w:rPr>
        <w:t xml:space="preserve">were reported </w:t>
      </w:r>
      <w:r w:rsidR="002C457A" w:rsidRPr="00D047A0">
        <w:rPr>
          <w:sz w:val="24"/>
          <w:szCs w:val="24"/>
        </w:rPr>
        <w:t>if</w:t>
      </w:r>
      <w:r w:rsidR="00615FE5" w:rsidRPr="00D047A0">
        <w:rPr>
          <w:sz w:val="24"/>
          <w:szCs w:val="24"/>
        </w:rPr>
        <w:t xml:space="preserve"> </w:t>
      </w:r>
      <w:r w:rsidR="00591BCB" w:rsidRPr="00D047A0">
        <w:rPr>
          <w:sz w:val="24"/>
          <w:szCs w:val="24"/>
        </w:rPr>
        <w:t xml:space="preserve">the test </w:t>
      </w:r>
      <w:r w:rsidR="00615FE5" w:rsidRPr="00D047A0">
        <w:rPr>
          <w:sz w:val="24"/>
          <w:szCs w:val="24"/>
        </w:rPr>
        <w:t>was</w:t>
      </w:r>
      <w:r w:rsidR="002C457A" w:rsidRPr="00D047A0">
        <w:rPr>
          <w:sz w:val="24"/>
          <w:szCs w:val="24"/>
        </w:rPr>
        <w:t xml:space="preserve"> significant</w:t>
      </w:r>
      <w:r w:rsidR="0071469B" w:rsidRPr="00D047A0">
        <w:rPr>
          <w:sz w:val="24"/>
          <w:szCs w:val="24"/>
        </w:rPr>
        <w:t xml:space="preserve"> (</w:t>
      </w:r>
      <w:r w:rsidR="0071469B" w:rsidRPr="00D047A0">
        <w:rPr>
          <w:rFonts w:cs="Arial"/>
          <w:i/>
          <w:iCs/>
          <w:sz w:val="24"/>
          <w:szCs w:val="24"/>
        </w:rPr>
        <w:t>α</w:t>
      </w:r>
      <w:r w:rsidR="0071469B" w:rsidRPr="00D047A0">
        <w:rPr>
          <w:sz w:val="24"/>
          <w:szCs w:val="24"/>
        </w:rPr>
        <w:t xml:space="preserve"> = 0.05)</w:t>
      </w:r>
      <w:r w:rsidR="002C457A" w:rsidRPr="00D047A0">
        <w:rPr>
          <w:sz w:val="24"/>
          <w:szCs w:val="24"/>
        </w:rPr>
        <w:t>.</w:t>
      </w:r>
    </w:p>
    <w:p w14:paraId="7F8D0D8E" w14:textId="4A29142F" w:rsidR="00DE4E9C" w:rsidRDefault="009406D1" w:rsidP="009406D1">
      <w:pPr>
        <w:spacing w:line="480" w:lineRule="auto"/>
        <w:rPr>
          <w:sz w:val="24"/>
          <w:szCs w:val="24"/>
        </w:rPr>
      </w:pPr>
      <w:r>
        <w:rPr>
          <w:color w:val="0070C0"/>
          <w:sz w:val="24"/>
          <w:szCs w:val="24"/>
        </w:rPr>
        <w:lastRenderedPageBreak/>
        <w:tab/>
      </w:r>
      <w:r w:rsidRPr="002A19AF">
        <w:rPr>
          <w:sz w:val="24"/>
          <w:szCs w:val="24"/>
        </w:rPr>
        <w:t xml:space="preserve">To compare </w:t>
      </w:r>
      <w:r w:rsidR="00DE4E9C" w:rsidRPr="002A19AF">
        <w:rPr>
          <w:sz w:val="24"/>
          <w:szCs w:val="24"/>
        </w:rPr>
        <w:t>the brood size, brood mass, average larval mass, and carcass use efficiency</w:t>
      </w:r>
      <w:r w:rsidRPr="002A19AF">
        <w:rPr>
          <w:sz w:val="24"/>
          <w:szCs w:val="24"/>
        </w:rPr>
        <w:t xml:space="preserve"> on wild mammal, bird, and reptile carcasses, we</w:t>
      </w:r>
      <w:r w:rsidR="00B9531E" w:rsidRPr="002A19AF">
        <w:rPr>
          <w:sz w:val="24"/>
          <w:szCs w:val="24"/>
        </w:rPr>
        <w:t xml:space="preserve"> fit generalized linear models (GLMs) with each of the aforementioned breeding outcomes as the response and </w:t>
      </w:r>
      <w:r w:rsidR="003C4102" w:rsidRPr="002A19AF">
        <w:rPr>
          <w:sz w:val="24"/>
          <w:szCs w:val="24"/>
        </w:rPr>
        <w:t xml:space="preserve">wild </w:t>
      </w:r>
      <w:r w:rsidR="00B9531E" w:rsidRPr="002A19AF">
        <w:rPr>
          <w:sz w:val="24"/>
          <w:szCs w:val="24"/>
        </w:rPr>
        <w:t>carcass tax</w:t>
      </w:r>
      <w:r w:rsidR="003C4102" w:rsidRPr="002A19AF">
        <w:rPr>
          <w:sz w:val="24"/>
          <w:szCs w:val="24"/>
        </w:rPr>
        <w:t>on</w:t>
      </w:r>
      <w:r w:rsidR="00B9531E" w:rsidRPr="002A19AF">
        <w:rPr>
          <w:sz w:val="24"/>
          <w:szCs w:val="24"/>
        </w:rPr>
        <w:t xml:space="preserve"> as the fixed effect. Carcass weight, pronotum widths of the parents, and parent generation were included as the covariates in the models.</w:t>
      </w:r>
      <w:r w:rsidRPr="002A19AF">
        <w:rPr>
          <w:sz w:val="24"/>
          <w:szCs w:val="24"/>
        </w:rPr>
        <w:t xml:space="preserve"> </w:t>
      </w:r>
      <w:r w:rsidR="00E33E79" w:rsidRPr="002A19AF">
        <w:rPr>
          <w:sz w:val="24"/>
          <w:szCs w:val="24"/>
        </w:rPr>
        <w:t xml:space="preserve">The error distribution and link function for each of the responses were the same as the GLMMs. </w:t>
      </w:r>
      <w:r w:rsidR="00DE4E9C" w:rsidRPr="002A19AF">
        <w:rPr>
          <w:sz w:val="24"/>
          <w:szCs w:val="24"/>
        </w:rPr>
        <w:t>Because the carcass range</w:t>
      </w:r>
      <w:r w:rsidR="0095405A" w:rsidRPr="002A19AF">
        <w:rPr>
          <w:sz w:val="24"/>
          <w:szCs w:val="24"/>
        </w:rPr>
        <w:t xml:space="preserve"> was considerably smaller for reptiles (</w:t>
      </w:r>
      <w:r w:rsidR="00AA6384" w:rsidRPr="002A19AF">
        <w:rPr>
          <w:sz w:val="24"/>
          <w:szCs w:val="24"/>
        </w:rPr>
        <w:t>1.6–64.4 g</w:t>
      </w:r>
      <w:r w:rsidR="0095405A" w:rsidRPr="002A19AF">
        <w:rPr>
          <w:sz w:val="24"/>
          <w:szCs w:val="24"/>
        </w:rPr>
        <w:t>) than</w:t>
      </w:r>
      <w:r w:rsidR="0084026D" w:rsidRPr="002A19AF">
        <w:rPr>
          <w:sz w:val="24"/>
          <w:szCs w:val="24"/>
        </w:rPr>
        <w:t xml:space="preserve"> for</w:t>
      </w:r>
      <w:r w:rsidR="0095405A" w:rsidRPr="002A19AF">
        <w:rPr>
          <w:sz w:val="24"/>
          <w:szCs w:val="24"/>
        </w:rPr>
        <w:t xml:space="preserve"> mammals (</w:t>
      </w:r>
      <w:r w:rsidR="00AA6384" w:rsidRPr="002A19AF">
        <w:rPr>
          <w:sz w:val="24"/>
          <w:szCs w:val="24"/>
        </w:rPr>
        <w:t>3.8–94.8 g</w:t>
      </w:r>
      <w:r w:rsidR="0095405A" w:rsidRPr="002A19AF">
        <w:rPr>
          <w:sz w:val="24"/>
          <w:szCs w:val="24"/>
        </w:rPr>
        <w:t>) and birds (</w:t>
      </w:r>
      <w:r w:rsidR="00AA6384" w:rsidRPr="002A19AF">
        <w:rPr>
          <w:sz w:val="24"/>
          <w:szCs w:val="24"/>
        </w:rPr>
        <w:t>3.2–99.5 g</w:t>
      </w:r>
      <w:r w:rsidR="0095405A" w:rsidRPr="002A19AF">
        <w:rPr>
          <w:sz w:val="24"/>
          <w:szCs w:val="24"/>
        </w:rPr>
        <w:t>), w</w:t>
      </w:r>
      <w:r w:rsidR="00DE4E9C" w:rsidRPr="002A19AF">
        <w:rPr>
          <w:sz w:val="24"/>
          <w:szCs w:val="24"/>
        </w:rPr>
        <w:t>e restricted the carcass weight range to that of reptiles</w:t>
      </w:r>
      <w:r w:rsidR="00AA6384" w:rsidRPr="002A19AF">
        <w:rPr>
          <w:sz w:val="24"/>
          <w:szCs w:val="24"/>
        </w:rPr>
        <w:t xml:space="preserve"> (</w:t>
      </w:r>
      <w:r w:rsidR="00D24314" w:rsidRPr="002A19AF">
        <w:rPr>
          <w:rFonts w:cs="Arial"/>
          <w:sz w:val="24"/>
          <w:szCs w:val="24"/>
        </w:rPr>
        <w:t>≤</w:t>
      </w:r>
      <w:r w:rsidR="00AA6384" w:rsidRPr="002A19AF">
        <w:rPr>
          <w:sz w:val="24"/>
          <w:szCs w:val="24"/>
        </w:rPr>
        <w:t xml:space="preserve"> 64.4 g)</w:t>
      </w:r>
      <w:r w:rsidR="00DE4E9C" w:rsidRPr="002A19AF">
        <w:rPr>
          <w:sz w:val="24"/>
          <w:szCs w:val="24"/>
        </w:rPr>
        <w:t xml:space="preserve"> so that the results were more comparable</w:t>
      </w:r>
      <w:r w:rsidR="0095405A" w:rsidRPr="002A19AF">
        <w:rPr>
          <w:sz w:val="24"/>
          <w:szCs w:val="24"/>
        </w:rPr>
        <w:t xml:space="preserve"> </w:t>
      </w:r>
      <w:r w:rsidR="00D24314" w:rsidRPr="002A19AF">
        <w:rPr>
          <w:sz w:val="24"/>
          <w:szCs w:val="24"/>
        </w:rPr>
        <w:t>among</w:t>
      </w:r>
      <w:r w:rsidR="0095405A" w:rsidRPr="002A19AF">
        <w:rPr>
          <w:sz w:val="24"/>
          <w:szCs w:val="24"/>
        </w:rPr>
        <w:t xml:space="preserve"> the three </w:t>
      </w:r>
      <w:r w:rsidR="00875B20" w:rsidRPr="002A19AF">
        <w:rPr>
          <w:sz w:val="24"/>
          <w:szCs w:val="24"/>
        </w:rPr>
        <w:t xml:space="preserve">wild </w:t>
      </w:r>
      <w:r w:rsidR="0095405A" w:rsidRPr="002A19AF">
        <w:rPr>
          <w:sz w:val="24"/>
          <w:szCs w:val="24"/>
        </w:rPr>
        <w:t>taxa</w:t>
      </w:r>
      <w:r w:rsidR="00DE4E9C" w:rsidRPr="002A19AF">
        <w:rPr>
          <w:sz w:val="24"/>
          <w:szCs w:val="24"/>
        </w:rPr>
        <w:t>.</w:t>
      </w:r>
    </w:p>
    <w:p w14:paraId="27A56ACD" w14:textId="77777777" w:rsidR="00E54A9D" w:rsidRDefault="00E54A9D" w:rsidP="009406D1">
      <w:pPr>
        <w:spacing w:line="480" w:lineRule="auto"/>
        <w:rPr>
          <w:sz w:val="24"/>
          <w:szCs w:val="24"/>
        </w:rPr>
      </w:pPr>
    </w:p>
    <w:p w14:paraId="48848D08" w14:textId="494D2DBF" w:rsidR="00E54A9D" w:rsidRPr="00E54A9D" w:rsidRDefault="00E54A9D" w:rsidP="00E54A9D">
      <w:pPr>
        <w:pStyle w:val="ListParagraph"/>
        <w:numPr>
          <w:ilvl w:val="0"/>
          <w:numId w:val="38"/>
        </w:numPr>
        <w:spacing w:line="480" w:lineRule="auto"/>
        <w:ind w:left="360"/>
        <w:rPr>
          <w:sz w:val="24"/>
          <w:szCs w:val="24"/>
        </w:rPr>
      </w:pPr>
      <w:r>
        <w:rPr>
          <w:sz w:val="24"/>
          <w:szCs w:val="24"/>
        </w:rPr>
        <w:t>Nutritional composition and larval growth</w:t>
      </w:r>
    </w:p>
    <w:p w14:paraId="73577EBF" w14:textId="4C17B96D" w:rsidR="00D75D76" w:rsidRPr="00B60B61" w:rsidRDefault="00D75D76" w:rsidP="00F23DB2">
      <w:pPr>
        <w:spacing w:line="480" w:lineRule="auto"/>
        <w:rPr>
          <w:color w:val="0070C0"/>
          <w:sz w:val="24"/>
          <w:szCs w:val="24"/>
        </w:rPr>
      </w:pPr>
      <w:r w:rsidRPr="00B60B61">
        <w:rPr>
          <w:color w:val="0070C0"/>
          <w:sz w:val="24"/>
          <w:szCs w:val="24"/>
        </w:rPr>
        <w:t xml:space="preserve">To compare the nutritional composition between the two carcass sources and the three wild carcass taxa, we fit GLMMs with the proportion of protein and fat as the responses, carcass </w:t>
      </w:r>
      <w:r w:rsidR="00510B56" w:rsidRPr="00B60B61">
        <w:rPr>
          <w:color w:val="0070C0"/>
          <w:sz w:val="24"/>
          <w:szCs w:val="24"/>
        </w:rPr>
        <w:tab/>
      </w:r>
      <w:r w:rsidRPr="00B60B61">
        <w:rPr>
          <w:color w:val="0070C0"/>
          <w:sz w:val="24"/>
          <w:szCs w:val="24"/>
        </w:rPr>
        <w:t>source</w:t>
      </w:r>
      <w:r w:rsidR="001B7CC4" w:rsidRPr="00B60B61">
        <w:rPr>
          <w:color w:val="0070C0"/>
          <w:sz w:val="24"/>
          <w:szCs w:val="24"/>
        </w:rPr>
        <w:t>/</w:t>
      </w:r>
      <w:r w:rsidRPr="00B60B61">
        <w:rPr>
          <w:color w:val="0070C0"/>
          <w:sz w:val="24"/>
          <w:szCs w:val="24"/>
        </w:rPr>
        <w:t>carcass taxon and tissue type (</w:t>
      </w:r>
      <w:r w:rsidRPr="00B60B61">
        <w:rPr>
          <w:rFonts w:cs="Arial"/>
          <w:bCs/>
          <w:color w:val="0070C0"/>
          <w:sz w:val="24"/>
          <w:szCs w:val="24"/>
        </w:rPr>
        <w:t>viscera</w:t>
      </w:r>
      <w:r w:rsidRPr="00B60B61">
        <w:rPr>
          <w:rFonts w:cs="Arial"/>
          <w:bCs/>
          <w:color w:val="0070C0"/>
          <w:sz w:val="24"/>
          <w:szCs w:val="24"/>
        </w:rPr>
        <w:t xml:space="preserve"> vs. </w:t>
      </w:r>
      <w:r w:rsidRPr="00B60B61">
        <w:rPr>
          <w:rFonts w:cs="Arial"/>
          <w:bCs/>
          <w:color w:val="0070C0"/>
          <w:sz w:val="24"/>
          <w:szCs w:val="24"/>
        </w:rPr>
        <w:t>muscle</w:t>
      </w:r>
      <w:r w:rsidRPr="00B60B61">
        <w:rPr>
          <w:color w:val="0070C0"/>
          <w:sz w:val="24"/>
          <w:szCs w:val="24"/>
        </w:rPr>
        <w:t>) as the fix effects, and carcass ID as the random effect. We</w:t>
      </w:r>
      <w:r w:rsidRPr="00B60B61">
        <w:rPr>
          <w:color w:val="0070C0"/>
          <w:sz w:val="24"/>
          <w:szCs w:val="24"/>
        </w:rPr>
        <w:t xml:space="preserve"> used a b</w:t>
      </w:r>
      <w:r w:rsidRPr="00B60B61">
        <w:rPr>
          <w:color w:val="0070C0"/>
          <w:sz w:val="24"/>
          <w:szCs w:val="24"/>
        </w:rPr>
        <w:t>eta</w:t>
      </w:r>
      <w:r w:rsidRPr="00B60B61">
        <w:rPr>
          <w:color w:val="0070C0"/>
          <w:sz w:val="24"/>
          <w:szCs w:val="24"/>
        </w:rPr>
        <w:t xml:space="preserve"> error distribution with a logit link function</w:t>
      </w:r>
      <w:r w:rsidRPr="00B60B61">
        <w:rPr>
          <w:color w:val="0070C0"/>
          <w:sz w:val="24"/>
          <w:szCs w:val="24"/>
        </w:rPr>
        <w:t xml:space="preserve"> for model</w:t>
      </w:r>
      <w:r w:rsidR="001B7CC4" w:rsidRPr="00B60B61">
        <w:rPr>
          <w:color w:val="0070C0"/>
          <w:sz w:val="24"/>
          <w:szCs w:val="24"/>
        </w:rPr>
        <w:t xml:space="preserve"> fitting in </w:t>
      </w:r>
      <w:r w:rsidR="00EB3F05" w:rsidRPr="00B60B61">
        <w:rPr>
          <w:color w:val="0070C0"/>
          <w:sz w:val="24"/>
          <w:szCs w:val="24"/>
        </w:rPr>
        <w:t>the</w:t>
      </w:r>
      <w:r w:rsidR="001B7CC4" w:rsidRPr="00B60B61">
        <w:rPr>
          <w:color w:val="0070C0"/>
          <w:sz w:val="24"/>
          <w:szCs w:val="24"/>
        </w:rPr>
        <w:t xml:space="preserve"> GLMMs</w:t>
      </w:r>
      <w:r w:rsidRPr="00B60B61">
        <w:rPr>
          <w:color w:val="0070C0"/>
          <w:sz w:val="24"/>
          <w:szCs w:val="24"/>
        </w:rPr>
        <w:t>.</w:t>
      </w:r>
    </w:p>
    <w:p w14:paraId="186441D7" w14:textId="04385AFF" w:rsidR="00766F99" w:rsidRDefault="00234E81" w:rsidP="00B60B61">
      <w:pPr>
        <w:spacing w:line="480" w:lineRule="auto"/>
        <w:rPr>
          <w:color w:val="0070C0"/>
          <w:sz w:val="24"/>
          <w:szCs w:val="24"/>
        </w:rPr>
      </w:pPr>
      <w:r w:rsidRPr="00B60B61">
        <w:rPr>
          <w:color w:val="0070C0"/>
          <w:sz w:val="24"/>
          <w:szCs w:val="24"/>
        </w:rPr>
        <w:tab/>
      </w:r>
      <w:r w:rsidR="00646F0D" w:rsidRPr="00B60B61">
        <w:rPr>
          <w:color w:val="0070C0"/>
          <w:sz w:val="24"/>
          <w:szCs w:val="24"/>
        </w:rPr>
        <w:t xml:space="preserve">To compare </w:t>
      </w:r>
      <w:r w:rsidR="00CC03C5" w:rsidRPr="00B60B61">
        <w:rPr>
          <w:color w:val="0070C0"/>
          <w:sz w:val="24"/>
          <w:szCs w:val="24"/>
        </w:rPr>
        <w:t xml:space="preserve">the </w:t>
      </w:r>
      <w:r w:rsidR="00646F0D" w:rsidRPr="00B60B61">
        <w:rPr>
          <w:color w:val="0070C0"/>
          <w:sz w:val="24"/>
          <w:szCs w:val="24"/>
        </w:rPr>
        <w:t>larval growth</w:t>
      </w:r>
      <w:r w:rsidR="00CC03C5" w:rsidRPr="00B60B61">
        <w:rPr>
          <w:color w:val="0070C0"/>
          <w:sz w:val="24"/>
          <w:szCs w:val="24"/>
        </w:rPr>
        <w:t xml:space="preserve"> between</w:t>
      </w:r>
      <w:r w:rsidR="0035059B" w:rsidRPr="00B60B61">
        <w:rPr>
          <w:color w:val="0070C0"/>
          <w:sz w:val="24"/>
          <w:szCs w:val="24"/>
        </w:rPr>
        <w:t xml:space="preserve"> the two carcass sources and the three wild carcass taxa</w:t>
      </w:r>
      <w:r w:rsidR="00646F0D" w:rsidRPr="00B60B61">
        <w:rPr>
          <w:color w:val="0070C0"/>
          <w:sz w:val="24"/>
          <w:szCs w:val="24"/>
        </w:rPr>
        <w:t xml:space="preserve">, </w:t>
      </w:r>
      <w:r w:rsidR="0035059B" w:rsidRPr="00B60B61">
        <w:rPr>
          <w:color w:val="0070C0"/>
          <w:sz w:val="24"/>
          <w:szCs w:val="24"/>
        </w:rPr>
        <w:t xml:space="preserve">we fit GLMMs with </w:t>
      </w:r>
      <w:r w:rsidR="0035059B" w:rsidRPr="00B60B61">
        <w:rPr>
          <w:color w:val="0070C0"/>
          <w:sz w:val="24"/>
          <w:szCs w:val="24"/>
        </w:rPr>
        <w:t xml:space="preserve">larval weight gain as the </w:t>
      </w:r>
      <w:r w:rsidR="0035059B" w:rsidRPr="00B60B61">
        <w:rPr>
          <w:color w:val="0070C0"/>
          <w:sz w:val="24"/>
          <w:szCs w:val="24"/>
        </w:rPr>
        <w:t>response, carcass</w:t>
      </w:r>
      <w:r w:rsidR="0035059B" w:rsidRPr="00B60B61">
        <w:rPr>
          <w:color w:val="0070C0"/>
          <w:sz w:val="24"/>
          <w:szCs w:val="24"/>
        </w:rPr>
        <w:t xml:space="preserve"> </w:t>
      </w:r>
      <w:r w:rsidR="0035059B" w:rsidRPr="00B60B61">
        <w:rPr>
          <w:color w:val="0070C0"/>
          <w:sz w:val="24"/>
          <w:szCs w:val="24"/>
        </w:rPr>
        <w:t>source/carcass taxon and tissue type (</w:t>
      </w:r>
      <w:r w:rsidR="0035059B" w:rsidRPr="00B60B61">
        <w:rPr>
          <w:rFonts w:cs="Arial"/>
          <w:bCs/>
          <w:color w:val="0070C0"/>
          <w:sz w:val="24"/>
          <w:szCs w:val="24"/>
        </w:rPr>
        <w:t>viscera vs. muscle</w:t>
      </w:r>
      <w:r w:rsidR="0035059B" w:rsidRPr="00B60B61">
        <w:rPr>
          <w:color w:val="0070C0"/>
          <w:sz w:val="24"/>
          <w:szCs w:val="24"/>
        </w:rPr>
        <w:t xml:space="preserve">) as the fix effects, and </w:t>
      </w:r>
      <w:r w:rsidR="00F91350" w:rsidRPr="00B60B61">
        <w:rPr>
          <w:color w:val="0070C0"/>
          <w:sz w:val="24"/>
          <w:szCs w:val="24"/>
        </w:rPr>
        <w:t xml:space="preserve">larval family and </w:t>
      </w:r>
      <w:r w:rsidR="0035059B" w:rsidRPr="00B60B61">
        <w:rPr>
          <w:color w:val="0070C0"/>
          <w:sz w:val="24"/>
          <w:szCs w:val="24"/>
        </w:rPr>
        <w:t>carcass ID as the random effect</w:t>
      </w:r>
      <w:r w:rsidR="00F91350" w:rsidRPr="00B60B61">
        <w:rPr>
          <w:color w:val="0070C0"/>
          <w:sz w:val="24"/>
          <w:szCs w:val="24"/>
        </w:rPr>
        <w:t>s</w:t>
      </w:r>
      <w:r w:rsidR="0035059B" w:rsidRPr="00B60B61">
        <w:rPr>
          <w:color w:val="0070C0"/>
          <w:sz w:val="24"/>
          <w:szCs w:val="24"/>
        </w:rPr>
        <w:t>.</w:t>
      </w:r>
      <w:r w:rsidR="0035059B" w:rsidRPr="00B60B61">
        <w:rPr>
          <w:color w:val="0070C0"/>
          <w:sz w:val="24"/>
          <w:szCs w:val="24"/>
        </w:rPr>
        <w:t xml:space="preserve"> </w:t>
      </w:r>
      <w:r w:rsidR="00F91350" w:rsidRPr="00B60B61">
        <w:rPr>
          <w:color w:val="0070C0"/>
          <w:sz w:val="24"/>
          <w:szCs w:val="24"/>
        </w:rPr>
        <w:t>L</w:t>
      </w:r>
      <w:r w:rsidR="00F91350" w:rsidRPr="00B60B61">
        <w:rPr>
          <w:color w:val="0070C0"/>
          <w:sz w:val="24"/>
          <w:szCs w:val="24"/>
        </w:rPr>
        <w:t xml:space="preserve">arval mass at hatching </w:t>
      </w:r>
      <w:r w:rsidR="00F91350" w:rsidRPr="00B60B61">
        <w:rPr>
          <w:color w:val="0070C0"/>
          <w:sz w:val="24"/>
          <w:szCs w:val="24"/>
        </w:rPr>
        <w:t>was included in the model</w:t>
      </w:r>
      <w:r w:rsidR="00B60B61" w:rsidRPr="00B60B61">
        <w:rPr>
          <w:color w:val="0070C0"/>
          <w:sz w:val="24"/>
          <w:szCs w:val="24"/>
        </w:rPr>
        <w:t>s</w:t>
      </w:r>
      <w:r w:rsidR="00F91350" w:rsidRPr="00B60B61">
        <w:rPr>
          <w:color w:val="0070C0"/>
          <w:sz w:val="24"/>
          <w:szCs w:val="24"/>
        </w:rPr>
        <w:t xml:space="preserve"> </w:t>
      </w:r>
      <w:r w:rsidR="00F91350" w:rsidRPr="00B60B61">
        <w:rPr>
          <w:color w:val="0070C0"/>
          <w:sz w:val="24"/>
          <w:szCs w:val="24"/>
        </w:rPr>
        <w:t>as a covariate</w:t>
      </w:r>
      <w:r w:rsidR="00F91350" w:rsidRPr="00B60B61">
        <w:rPr>
          <w:color w:val="0070C0"/>
          <w:sz w:val="24"/>
          <w:szCs w:val="24"/>
        </w:rPr>
        <w:t xml:space="preserve">. </w:t>
      </w:r>
      <w:r w:rsidR="00F91350" w:rsidRPr="00B60B61">
        <w:rPr>
          <w:color w:val="0070C0"/>
          <w:sz w:val="24"/>
          <w:szCs w:val="24"/>
        </w:rPr>
        <w:t xml:space="preserve">We used a </w:t>
      </w:r>
      <w:r w:rsidR="00F91350" w:rsidRPr="00B60B61">
        <w:rPr>
          <w:color w:val="0070C0"/>
          <w:sz w:val="24"/>
          <w:szCs w:val="24"/>
        </w:rPr>
        <w:t>Gaussian</w:t>
      </w:r>
      <w:r w:rsidR="00F91350" w:rsidRPr="00B60B61">
        <w:rPr>
          <w:color w:val="0070C0"/>
          <w:sz w:val="24"/>
          <w:szCs w:val="24"/>
        </w:rPr>
        <w:t xml:space="preserve"> error distribution for model fitting in </w:t>
      </w:r>
      <w:r w:rsidR="00EB3F05" w:rsidRPr="00B60B61">
        <w:rPr>
          <w:color w:val="0070C0"/>
          <w:sz w:val="24"/>
          <w:szCs w:val="24"/>
        </w:rPr>
        <w:t>the</w:t>
      </w:r>
      <w:r w:rsidR="00F91350" w:rsidRPr="00B60B61">
        <w:rPr>
          <w:color w:val="0070C0"/>
          <w:sz w:val="24"/>
          <w:szCs w:val="24"/>
        </w:rPr>
        <w:t xml:space="preserve"> GLMMs.</w:t>
      </w:r>
      <w:r w:rsidR="00B60B61" w:rsidRPr="00B60B61">
        <w:rPr>
          <w:color w:val="0070C0"/>
          <w:sz w:val="24"/>
          <w:szCs w:val="24"/>
        </w:rPr>
        <w:t xml:space="preserve"> </w:t>
      </w:r>
      <w:r w:rsidR="00A23644" w:rsidRPr="00B60B61">
        <w:rPr>
          <w:color w:val="0070C0"/>
          <w:sz w:val="24"/>
          <w:szCs w:val="24"/>
        </w:rPr>
        <w:t xml:space="preserve">To further </w:t>
      </w:r>
      <w:r w:rsidR="004E3733" w:rsidRPr="00B60B61">
        <w:rPr>
          <w:color w:val="0070C0"/>
          <w:sz w:val="24"/>
          <w:szCs w:val="24"/>
        </w:rPr>
        <w:t>investigate</w:t>
      </w:r>
      <w:r w:rsidR="00A23644" w:rsidRPr="00B60B61">
        <w:rPr>
          <w:color w:val="0070C0"/>
          <w:sz w:val="24"/>
          <w:szCs w:val="24"/>
        </w:rPr>
        <w:t xml:space="preserve"> the effect of nutrient content on larval growth, we fit GLMMs with </w:t>
      </w:r>
      <w:r w:rsidR="00B60B61" w:rsidRPr="00B60B61">
        <w:rPr>
          <w:color w:val="0070C0"/>
          <w:sz w:val="24"/>
          <w:szCs w:val="24"/>
        </w:rPr>
        <w:t xml:space="preserve">larval weight gain </w:t>
      </w:r>
      <w:r w:rsidR="00A23644" w:rsidRPr="00B60B61">
        <w:rPr>
          <w:color w:val="0070C0"/>
          <w:sz w:val="24"/>
          <w:szCs w:val="24"/>
        </w:rPr>
        <w:t>as the response</w:t>
      </w:r>
      <w:r w:rsidR="00B60B61" w:rsidRPr="00B60B61">
        <w:rPr>
          <w:color w:val="0070C0"/>
          <w:sz w:val="24"/>
          <w:szCs w:val="24"/>
        </w:rPr>
        <w:t xml:space="preserve">, </w:t>
      </w:r>
      <w:r w:rsidR="00A23644" w:rsidRPr="00B60B61">
        <w:rPr>
          <w:color w:val="0070C0"/>
          <w:sz w:val="24"/>
          <w:szCs w:val="24"/>
        </w:rPr>
        <w:t xml:space="preserve">average </w:t>
      </w:r>
      <w:r w:rsidR="00A62E2A" w:rsidRPr="00B60B61">
        <w:rPr>
          <w:color w:val="0070C0"/>
          <w:sz w:val="24"/>
          <w:szCs w:val="24"/>
        </w:rPr>
        <w:t>proportion of protein</w:t>
      </w:r>
      <w:r w:rsidR="00B60B61" w:rsidRPr="00B60B61">
        <w:rPr>
          <w:color w:val="0070C0"/>
          <w:sz w:val="24"/>
          <w:szCs w:val="24"/>
        </w:rPr>
        <w:t>/fat</w:t>
      </w:r>
      <w:r w:rsidR="00A62E2A" w:rsidRPr="00B60B61">
        <w:rPr>
          <w:color w:val="0070C0"/>
          <w:sz w:val="24"/>
          <w:szCs w:val="24"/>
        </w:rPr>
        <w:t xml:space="preserve"> </w:t>
      </w:r>
      <w:r w:rsidR="00B60B61" w:rsidRPr="00B60B61">
        <w:rPr>
          <w:color w:val="0070C0"/>
          <w:sz w:val="24"/>
          <w:szCs w:val="24"/>
        </w:rPr>
        <w:lastRenderedPageBreak/>
        <w:t xml:space="preserve">and tissue type </w:t>
      </w:r>
      <w:r w:rsidR="00A62E2A" w:rsidRPr="00B60B61">
        <w:rPr>
          <w:color w:val="0070C0"/>
          <w:sz w:val="24"/>
          <w:szCs w:val="24"/>
        </w:rPr>
        <w:t xml:space="preserve">as </w:t>
      </w:r>
      <w:r w:rsidR="00B60B61" w:rsidRPr="00B60B61">
        <w:rPr>
          <w:color w:val="0070C0"/>
          <w:sz w:val="24"/>
          <w:szCs w:val="24"/>
        </w:rPr>
        <w:t xml:space="preserve">the </w:t>
      </w:r>
      <w:r w:rsidR="00A62E2A" w:rsidRPr="00B60B61">
        <w:rPr>
          <w:color w:val="0070C0"/>
          <w:sz w:val="24"/>
          <w:szCs w:val="24"/>
        </w:rPr>
        <w:t>fixed effects</w:t>
      </w:r>
      <w:r w:rsidR="00B60B61" w:rsidRPr="00B60B61">
        <w:rPr>
          <w:color w:val="0070C0"/>
          <w:sz w:val="24"/>
          <w:szCs w:val="24"/>
        </w:rPr>
        <w:t xml:space="preserve">, and </w:t>
      </w:r>
      <w:r w:rsidR="00B60B61" w:rsidRPr="00B60B61">
        <w:rPr>
          <w:color w:val="0070C0"/>
          <w:sz w:val="24"/>
          <w:szCs w:val="24"/>
        </w:rPr>
        <w:t>larval family and carcass ID as the random effects</w:t>
      </w:r>
      <w:r w:rsidR="00B60B61" w:rsidRPr="00B60B61">
        <w:rPr>
          <w:color w:val="0070C0"/>
          <w:sz w:val="24"/>
          <w:szCs w:val="24"/>
        </w:rPr>
        <w:t>.</w:t>
      </w:r>
      <w:r w:rsidR="00A62E2A" w:rsidRPr="00B60B61">
        <w:rPr>
          <w:color w:val="0070C0"/>
          <w:sz w:val="24"/>
          <w:szCs w:val="24"/>
        </w:rPr>
        <w:t xml:space="preserve"> </w:t>
      </w:r>
      <w:r w:rsidR="00B60B61" w:rsidRPr="00B60B61">
        <w:rPr>
          <w:color w:val="0070C0"/>
          <w:sz w:val="24"/>
          <w:szCs w:val="24"/>
        </w:rPr>
        <w:t>Larval mass at hatching was included as a covariate.</w:t>
      </w:r>
      <w:r w:rsidR="00CF20A0">
        <w:rPr>
          <w:color w:val="0070C0"/>
          <w:sz w:val="24"/>
          <w:szCs w:val="24"/>
        </w:rPr>
        <w:t xml:space="preserve"> Dead larvae were excluded from the analysis.</w:t>
      </w:r>
    </w:p>
    <w:p w14:paraId="2EE225EB" w14:textId="77777777" w:rsidR="00E8416B" w:rsidRDefault="00E8416B" w:rsidP="00B60B61">
      <w:pPr>
        <w:spacing w:line="480" w:lineRule="auto"/>
        <w:rPr>
          <w:color w:val="0070C0"/>
          <w:sz w:val="24"/>
          <w:szCs w:val="24"/>
        </w:rPr>
      </w:pPr>
    </w:p>
    <w:p w14:paraId="30981870" w14:textId="34DEF7B4" w:rsidR="00E8416B" w:rsidRPr="00E8416B" w:rsidRDefault="00E8416B" w:rsidP="00E8416B">
      <w:pPr>
        <w:pStyle w:val="ListParagraph"/>
        <w:numPr>
          <w:ilvl w:val="0"/>
          <w:numId w:val="38"/>
        </w:numPr>
        <w:spacing w:line="480" w:lineRule="auto"/>
        <w:ind w:left="360"/>
        <w:rPr>
          <w:sz w:val="24"/>
          <w:szCs w:val="24"/>
        </w:rPr>
      </w:pPr>
      <w:r w:rsidRPr="00E8416B">
        <w:rPr>
          <w:sz w:val="24"/>
          <w:szCs w:val="24"/>
        </w:rPr>
        <w:t>Larval quality-quantity trade-off</w:t>
      </w:r>
    </w:p>
    <w:p w14:paraId="5521D62E" w14:textId="1BFC4ABA" w:rsidR="00F23DB2" w:rsidRDefault="00F23DB2" w:rsidP="00F23DB2">
      <w:pPr>
        <w:spacing w:line="480" w:lineRule="auto"/>
        <w:rPr>
          <w:sz w:val="24"/>
          <w:szCs w:val="24"/>
        </w:rPr>
      </w:pPr>
      <w:r w:rsidRPr="00F40C7A">
        <w:rPr>
          <w:sz w:val="24"/>
          <w:szCs w:val="24"/>
        </w:rPr>
        <w:t>To evaluate the trade-off between offspring quality and quantity</w:t>
      </w:r>
      <w:r>
        <w:rPr>
          <w:sz w:val="24"/>
          <w:szCs w:val="24"/>
        </w:rPr>
        <w:t xml:space="preserve"> on lab and wild carcasses</w:t>
      </w:r>
      <w:r w:rsidRPr="00F40C7A">
        <w:rPr>
          <w:sz w:val="24"/>
          <w:szCs w:val="24"/>
        </w:rPr>
        <w:t xml:space="preserve">, we </w:t>
      </w:r>
      <w:r>
        <w:rPr>
          <w:sz w:val="24"/>
          <w:szCs w:val="24"/>
        </w:rPr>
        <w:t>fit a linear model with</w:t>
      </w:r>
      <w:r w:rsidRPr="00F40C7A">
        <w:rPr>
          <w:sz w:val="24"/>
          <w:szCs w:val="24"/>
        </w:rPr>
        <w:t xml:space="preserve"> average larval mass</w:t>
      </w:r>
      <w:r>
        <w:rPr>
          <w:sz w:val="24"/>
          <w:szCs w:val="24"/>
        </w:rPr>
        <w:t xml:space="preserve"> as the response and larval density, carcass source, and their interaction as the predictors</w:t>
      </w:r>
      <w:r w:rsidRPr="00F40C7A">
        <w:rPr>
          <w:sz w:val="24"/>
          <w:szCs w:val="24"/>
        </w:rPr>
        <w:t>.</w:t>
      </w:r>
      <w:r>
        <w:rPr>
          <w:sz w:val="24"/>
          <w:szCs w:val="24"/>
        </w:rPr>
        <w:t xml:space="preserve"> A significant negative slope indicates a larval </w:t>
      </w:r>
      <w:r w:rsidRPr="00F40C7A">
        <w:rPr>
          <w:sz w:val="24"/>
          <w:szCs w:val="24"/>
        </w:rPr>
        <w:t>quality</w:t>
      </w:r>
      <w:r>
        <w:rPr>
          <w:sz w:val="24"/>
          <w:szCs w:val="24"/>
        </w:rPr>
        <w:t>-</w:t>
      </w:r>
      <w:r w:rsidRPr="00F40C7A">
        <w:rPr>
          <w:sz w:val="24"/>
          <w:szCs w:val="24"/>
        </w:rPr>
        <w:t>quantity</w:t>
      </w:r>
      <w:r>
        <w:rPr>
          <w:sz w:val="24"/>
          <w:szCs w:val="24"/>
        </w:rPr>
        <w:t xml:space="preserve"> trade-off.</w:t>
      </w:r>
    </w:p>
    <w:p w14:paraId="3A0958E8" w14:textId="42681D4F" w:rsidR="000548EF" w:rsidRPr="0026284F" w:rsidRDefault="00953EC4" w:rsidP="00E442BE">
      <w:pPr>
        <w:spacing w:line="480" w:lineRule="auto"/>
        <w:ind w:firstLine="720"/>
        <w:rPr>
          <w:rFonts w:cs="Arial"/>
          <w:bCs/>
          <w:sz w:val="24"/>
          <w:szCs w:val="24"/>
        </w:rPr>
      </w:pPr>
      <w:r>
        <w:rPr>
          <w:sz w:val="24"/>
          <w:szCs w:val="24"/>
        </w:rPr>
        <w:t>We fit</w:t>
      </w:r>
      <w:r w:rsidR="001918E0" w:rsidRPr="0026284F">
        <w:rPr>
          <w:sz w:val="24"/>
          <w:szCs w:val="24"/>
        </w:rPr>
        <w:t xml:space="preserve"> </w:t>
      </w:r>
      <w:r w:rsidR="00F14F46">
        <w:rPr>
          <w:sz w:val="24"/>
          <w:szCs w:val="24"/>
        </w:rPr>
        <w:t xml:space="preserve">all the above models </w:t>
      </w:r>
      <w:r>
        <w:rPr>
          <w:sz w:val="24"/>
          <w:szCs w:val="24"/>
        </w:rPr>
        <w:t>using</w:t>
      </w:r>
      <w:r w:rsidR="001918E0" w:rsidRPr="0026284F">
        <w:rPr>
          <w:sz w:val="24"/>
          <w:szCs w:val="24"/>
        </w:rPr>
        <w:t xml:space="preserve"> the </w:t>
      </w:r>
      <w:proofErr w:type="spellStart"/>
      <w:r w:rsidR="001918E0" w:rsidRPr="0026284F">
        <w:rPr>
          <w:sz w:val="24"/>
          <w:szCs w:val="24"/>
        </w:rPr>
        <w:t>glmmtmb</w:t>
      </w:r>
      <w:proofErr w:type="spellEnd"/>
      <w:r w:rsidR="001918E0" w:rsidRPr="0026284F">
        <w:rPr>
          <w:sz w:val="24"/>
          <w:szCs w:val="24"/>
        </w:rPr>
        <w:t xml:space="preserve">() function in the R “glmmTMB” package </w:t>
      </w:r>
      <w:r w:rsidR="001918E0" w:rsidRPr="0026284F">
        <w:rPr>
          <w:sz w:val="24"/>
          <w:szCs w:val="24"/>
        </w:rPr>
        <w:fldChar w:fldCharType="begin"/>
      </w:r>
      <w:r w:rsidR="001918E0" w:rsidRPr="0026284F">
        <w:rPr>
          <w:sz w:val="24"/>
          <w:szCs w:val="24"/>
        </w:rPr>
        <w:instrText xml:space="preserve"> ADDIN EN.CITE &lt;EndNote&gt;&lt;Cite&gt;&lt;Author&gt;Brooks&lt;/Author&gt;&lt;Year&gt;2017&lt;/Year&gt;&lt;RecNum&gt;2&lt;/RecNum&gt;&lt;DisplayText&gt;(Brooks et al. 2017)&lt;/DisplayText&gt;&lt;record&gt;&lt;rec-number&gt;2&lt;/rec-number&gt;&lt;foreign-keys&gt;&lt;key app="EN" db-id="z9xx2w0pverrspedt95pdps0rswpfe0ave99" timestamp="1714063413"&gt;2&lt;/key&gt;&lt;/foreign-keys&gt;&lt;ref-type name="Journal Article"&gt;17&lt;/ref-type&gt;&lt;contributors&gt;&lt;authors&gt;&lt;author&gt;Brooks, Mollie E.&lt;/author&gt;&lt;author&gt;Kristensen, Kasper&lt;/author&gt;&lt;author&gt;van Benthem, Koen J.&lt;/author&gt;&lt;author&gt;Magnusson, Arni&lt;/author&gt;&lt;author&gt;Berg, Casper W.&lt;/author&gt;&lt;author&gt;Nielsen, Anders&lt;/author&gt;&lt;author&gt;Skaug, Hans J.&lt;/author&gt;&lt;author&gt;Maechler, Martin&lt;/author&gt;&lt;author&gt;Bolker, Benjamin M.&lt;/author&gt;&lt;/authors&gt;&lt;/contributors&gt;&lt;titles&gt;&lt;title&gt;glmmTMB Balances Speed and Flexibility Among Packages for Zero-inflated Generalized Linear Mixed Modeling&lt;/title&gt;&lt;secondary-title&gt;The R Journal&lt;/secondary-title&gt;&lt;/titles&gt;&lt;periodical&gt;&lt;full-title&gt;The R Journal&lt;/full-title&gt;&lt;/periodical&gt;&lt;pages&gt;378-400&lt;/pages&gt;&lt;volume&gt;9&lt;/volume&gt;&lt;number&gt;2&lt;/number&gt;&lt;dates&gt;&lt;year&gt;2017&lt;/year&gt;&lt;pub-dates&gt;&lt;date&gt;2017&lt;/date&gt;&lt;/pub-dates&gt;&lt;/dates&gt;&lt;urls&gt;&lt;related-urls&gt;&lt;url&gt;http://dx.doi.org/10.32614/RJ-2017-066&lt;/url&gt;&lt;/related-urls&gt;&lt;/urls&gt;&lt;electronic-resource-num&gt;10.32614/RJ-2017-066&lt;/electronic-resource-num&gt;&lt;/record&gt;&lt;/Cite&gt;&lt;/EndNote&gt;</w:instrText>
      </w:r>
      <w:r w:rsidR="001918E0" w:rsidRPr="0026284F">
        <w:rPr>
          <w:sz w:val="24"/>
          <w:szCs w:val="24"/>
        </w:rPr>
        <w:fldChar w:fldCharType="separate"/>
      </w:r>
      <w:r w:rsidR="001918E0" w:rsidRPr="0026284F">
        <w:rPr>
          <w:noProof/>
          <w:sz w:val="24"/>
          <w:szCs w:val="24"/>
        </w:rPr>
        <w:t>(Brooks et al. 2017)</w:t>
      </w:r>
      <w:r w:rsidR="001918E0" w:rsidRPr="0026284F">
        <w:rPr>
          <w:sz w:val="24"/>
          <w:szCs w:val="24"/>
        </w:rPr>
        <w:fldChar w:fldCharType="end"/>
      </w:r>
      <w:r w:rsidR="001918E0" w:rsidRPr="0026284F">
        <w:rPr>
          <w:sz w:val="24"/>
          <w:szCs w:val="24"/>
        </w:rPr>
        <w:t>.</w:t>
      </w:r>
      <w:r w:rsidR="00F40C7A" w:rsidRPr="0026284F">
        <w:rPr>
          <w:sz w:val="24"/>
          <w:szCs w:val="24"/>
        </w:rPr>
        <w:t xml:space="preserve"> </w:t>
      </w:r>
      <w:r>
        <w:rPr>
          <w:sz w:val="24"/>
          <w:szCs w:val="24"/>
        </w:rPr>
        <w:t>A</w:t>
      </w:r>
      <w:r w:rsidR="0071469B" w:rsidRPr="0026284F">
        <w:rPr>
          <w:sz w:val="24"/>
          <w:szCs w:val="24"/>
        </w:rPr>
        <w:t xml:space="preserve">ssumptions </w:t>
      </w:r>
      <w:r w:rsidR="00F40C7A" w:rsidRPr="0026284F">
        <w:rPr>
          <w:sz w:val="24"/>
          <w:szCs w:val="24"/>
        </w:rPr>
        <w:t>were checked</w:t>
      </w:r>
      <w:r>
        <w:rPr>
          <w:sz w:val="24"/>
          <w:szCs w:val="24"/>
        </w:rPr>
        <w:t xml:space="preserve"> for all fitted models</w:t>
      </w:r>
      <w:r w:rsidR="00F40C7A" w:rsidRPr="0026284F">
        <w:rPr>
          <w:sz w:val="24"/>
          <w:szCs w:val="24"/>
        </w:rPr>
        <w:t xml:space="preserve"> via</w:t>
      </w:r>
      <w:r w:rsidR="0071469B" w:rsidRPr="0026284F">
        <w:rPr>
          <w:sz w:val="24"/>
          <w:szCs w:val="24"/>
        </w:rPr>
        <w:t xml:space="preserve"> </w:t>
      </w:r>
      <w:r w:rsidR="00F40C7A" w:rsidRPr="0026284F">
        <w:rPr>
          <w:sz w:val="24"/>
          <w:szCs w:val="24"/>
        </w:rPr>
        <w:t xml:space="preserve">the </w:t>
      </w:r>
      <w:r w:rsidR="0071469B" w:rsidRPr="0026284F">
        <w:rPr>
          <w:sz w:val="24"/>
          <w:szCs w:val="24"/>
        </w:rPr>
        <w:t>quantile residuals generated from the simulateResiduals()</w:t>
      </w:r>
      <w:r w:rsidR="000843E3">
        <w:rPr>
          <w:sz w:val="24"/>
          <w:szCs w:val="24"/>
        </w:rPr>
        <w:t xml:space="preserve"> function</w:t>
      </w:r>
      <w:r w:rsidR="0071469B" w:rsidRPr="0026284F">
        <w:rPr>
          <w:sz w:val="24"/>
          <w:szCs w:val="24"/>
        </w:rPr>
        <w:t xml:space="preserve"> in the R “DHARMa” package </w:t>
      </w:r>
      <w:r w:rsidR="00305466" w:rsidRPr="0026284F">
        <w:rPr>
          <w:sz w:val="24"/>
          <w:szCs w:val="24"/>
        </w:rPr>
        <w:fldChar w:fldCharType="begin"/>
      </w:r>
      <w:r w:rsidR="000D06E4" w:rsidRPr="0026284F">
        <w:rPr>
          <w:sz w:val="24"/>
          <w:szCs w:val="24"/>
        </w:rPr>
        <w:instrText xml:space="preserve"> ADDIN EN.CITE &lt;EndNote&gt;&lt;Cite&gt;&lt;Author&gt;Hartig&lt;/Author&gt;&lt;Year&gt;2022&lt;/Year&gt;&lt;RecNum&gt;3&lt;/RecNum&gt;&lt;DisplayText&gt;(Hartig 2022)&lt;/DisplayText&gt;&lt;record&gt;&lt;rec-number&gt;3&lt;/rec-number&gt;&lt;foreign-keys&gt;&lt;key app="EN" db-id="z9xx2w0pverrspedt95pdps0rswpfe0ave99" timestamp="1714063413"&gt;3&lt;/key&gt;&lt;/foreign-keys&gt;&lt;ref-type name="Generic"&gt;13&lt;/ref-type&gt;&lt;contributors&gt;&lt;authors&gt;&lt;author&gt;Hartig, Florian&lt;/author&gt;&lt;/authors&gt;&lt;/contributors&gt;&lt;titles&gt;&lt;title&gt;DHARMa: Residual Diagnostics for Hierarchical (Multi-Level / Mixed) Regression Models&lt;/title&gt;&lt;/titles&gt;&lt;dates&gt;&lt;year&gt;2022&lt;/year&gt;&lt;pub-dates&gt;&lt;date&gt;2022&lt;/date&gt;&lt;/pub-dates&gt;&lt;/dates&gt;&lt;urls&gt;&lt;related-urls&gt;&lt;url&gt;https://CRAN.R-project.org/package=DHARMa&lt;/url&gt;&lt;/related-urls&gt;&lt;/urls&gt;&lt;/record&gt;&lt;/Cite&gt;&lt;/EndNote&gt;</w:instrText>
      </w:r>
      <w:r w:rsidR="00305466" w:rsidRPr="0026284F">
        <w:rPr>
          <w:sz w:val="24"/>
          <w:szCs w:val="24"/>
        </w:rPr>
        <w:fldChar w:fldCharType="separate"/>
      </w:r>
      <w:r w:rsidR="000D06E4" w:rsidRPr="0026284F">
        <w:rPr>
          <w:noProof/>
          <w:sz w:val="24"/>
          <w:szCs w:val="24"/>
        </w:rPr>
        <w:t>(Hartig 2022)</w:t>
      </w:r>
      <w:r w:rsidR="00305466" w:rsidRPr="0026284F">
        <w:rPr>
          <w:sz w:val="24"/>
          <w:szCs w:val="24"/>
        </w:rPr>
        <w:fldChar w:fldCharType="end"/>
      </w:r>
      <w:r w:rsidR="00F40C7A" w:rsidRPr="0026284F">
        <w:rPr>
          <w:sz w:val="24"/>
          <w:szCs w:val="24"/>
        </w:rPr>
        <w:t>. Predictor significance</w:t>
      </w:r>
      <w:r w:rsidR="00DF2E46" w:rsidRPr="0026284F">
        <w:rPr>
          <w:sz w:val="24"/>
          <w:szCs w:val="24"/>
        </w:rPr>
        <w:t xml:space="preserve"> </w:t>
      </w:r>
      <w:r w:rsidR="00F40C7A" w:rsidRPr="0026284F">
        <w:rPr>
          <w:sz w:val="24"/>
          <w:szCs w:val="24"/>
        </w:rPr>
        <w:t>was assessed</w:t>
      </w:r>
      <w:r w:rsidR="00DF2E46" w:rsidRPr="0026284F">
        <w:rPr>
          <w:sz w:val="24"/>
          <w:szCs w:val="24"/>
        </w:rPr>
        <w:t xml:space="preserve"> </w:t>
      </w:r>
      <w:r w:rsidR="00F40C7A" w:rsidRPr="0026284F">
        <w:rPr>
          <w:sz w:val="24"/>
          <w:szCs w:val="24"/>
        </w:rPr>
        <w:t>with</w:t>
      </w:r>
      <w:r w:rsidR="0071469B" w:rsidRPr="0026284F">
        <w:rPr>
          <w:sz w:val="24"/>
          <w:szCs w:val="24"/>
        </w:rPr>
        <w:t xml:space="preserve"> the likelihood ratio test </w:t>
      </w:r>
      <w:r w:rsidR="00F40C7A" w:rsidRPr="0026284F">
        <w:rPr>
          <w:sz w:val="24"/>
          <w:szCs w:val="24"/>
        </w:rPr>
        <w:t>via</w:t>
      </w:r>
      <w:r w:rsidR="0071469B" w:rsidRPr="0026284F">
        <w:rPr>
          <w:sz w:val="24"/>
          <w:szCs w:val="24"/>
        </w:rPr>
        <w:t xml:space="preserve"> the Anova</w:t>
      </w:r>
      <w:r w:rsidR="000843E3">
        <w:rPr>
          <w:sz w:val="24"/>
          <w:szCs w:val="24"/>
        </w:rPr>
        <w:t>()</w:t>
      </w:r>
      <w:r w:rsidR="0071469B" w:rsidRPr="0026284F">
        <w:rPr>
          <w:sz w:val="24"/>
          <w:szCs w:val="24"/>
        </w:rPr>
        <w:t xml:space="preserve"> function</w:t>
      </w:r>
      <w:r w:rsidR="004B4999">
        <w:rPr>
          <w:sz w:val="24"/>
          <w:szCs w:val="24"/>
        </w:rPr>
        <w:t xml:space="preserve"> (type II sum</w:t>
      </w:r>
      <w:r w:rsidR="0004473B">
        <w:rPr>
          <w:sz w:val="24"/>
          <w:szCs w:val="24"/>
        </w:rPr>
        <w:t>s</w:t>
      </w:r>
      <w:r w:rsidR="004B4999">
        <w:rPr>
          <w:sz w:val="24"/>
          <w:szCs w:val="24"/>
        </w:rPr>
        <w:t xml:space="preserve"> of</w:t>
      </w:r>
      <w:r w:rsidR="0004473B">
        <w:rPr>
          <w:sz w:val="24"/>
          <w:szCs w:val="24"/>
        </w:rPr>
        <w:t xml:space="preserve"> squares</w:t>
      </w:r>
      <w:r w:rsidR="004B4999">
        <w:rPr>
          <w:sz w:val="24"/>
          <w:szCs w:val="24"/>
        </w:rPr>
        <w:t>)</w:t>
      </w:r>
      <w:r w:rsidR="0071469B" w:rsidRPr="0026284F">
        <w:rPr>
          <w:sz w:val="24"/>
          <w:szCs w:val="24"/>
        </w:rPr>
        <w:t xml:space="preserve"> in the R “car” package </w:t>
      </w:r>
      <w:r w:rsidR="00305466" w:rsidRPr="0026284F">
        <w:rPr>
          <w:sz w:val="24"/>
          <w:szCs w:val="24"/>
        </w:rPr>
        <w:fldChar w:fldCharType="begin"/>
      </w:r>
      <w:r w:rsidR="000D06E4" w:rsidRPr="0026284F">
        <w:rPr>
          <w:sz w:val="24"/>
          <w:szCs w:val="24"/>
        </w:rPr>
        <w:instrText xml:space="preserve"> ADDIN EN.CITE &lt;EndNote&gt;&lt;Cite&gt;&lt;Author&gt;Fox&lt;/Author&gt;&lt;Year&gt;2019&lt;/Year&gt;&lt;RecNum&gt;4&lt;/RecNum&gt;&lt;DisplayText&gt;(Fox and Weisberg 2019)&lt;/DisplayText&gt;&lt;record&gt;&lt;rec-number&gt;4&lt;/rec-number&gt;&lt;foreign-keys&gt;&lt;key app="EN" db-id="z9xx2w0pverrspedt95pdps0rswpfe0ave99" timestamp="1714063413"&gt;4&lt;/key&gt;&lt;/foreign-keys&gt;&lt;ref-type name="Book"&gt;6&lt;/ref-type&gt;&lt;contributors&gt;&lt;authors&gt;&lt;author&gt;Fox, John&lt;/author&gt;&lt;author&gt;Weisberg, Sanford&lt;/author&gt;&lt;/authors&gt;&lt;/contributors&gt;&lt;titles&gt;&lt;title&gt;An R Companion to Applied Regression&lt;/title&gt;&lt;/titles&gt;&lt;edition&gt;Third&lt;/edition&gt;&lt;dates&gt;&lt;year&gt;2019&lt;/year&gt;&lt;pub-dates&gt;&lt;date&gt;2019&lt;/date&gt;&lt;/pub-dates&gt;&lt;/dates&gt;&lt;pub-location&gt;Thousand Oaks CA&lt;/pub-location&gt;&lt;publisher&gt;Sage&lt;/publisher&gt;&lt;urls&gt;&lt;related-urls&gt;&lt;url&gt;https://socialsciences.mcmaster.ca/jfox/Books/Companion/&lt;/url&gt;&lt;/related-urls&gt;&lt;/urls&gt;&lt;/record&gt;&lt;/Cite&gt;&lt;/EndNote&gt;</w:instrText>
      </w:r>
      <w:r w:rsidR="00305466" w:rsidRPr="0026284F">
        <w:rPr>
          <w:sz w:val="24"/>
          <w:szCs w:val="24"/>
        </w:rPr>
        <w:fldChar w:fldCharType="separate"/>
      </w:r>
      <w:r w:rsidR="000D06E4" w:rsidRPr="0026284F">
        <w:rPr>
          <w:noProof/>
          <w:sz w:val="24"/>
          <w:szCs w:val="24"/>
        </w:rPr>
        <w:t>(Fox and Weisberg 2019)</w:t>
      </w:r>
      <w:r w:rsidR="00305466" w:rsidRPr="0026284F">
        <w:rPr>
          <w:sz w:val="24"/>
          <w:szCs w:val="24"/>
        </w:rPr>
        <w:fldChar w:fldCharType="end"/>
      </w:r>
      <w:r w:rsidR="0071469B" w:rsidRPr="0026284F">
        <w:rPr>
          <w:sz w:val="24"/>
          <w:szCs w:val="24"/>
        </w:rPr>
        <w:t>.</w:t>
      </w:r>
      <w:r w:rsidR="00DF2E46" w:rsidRPr="0026284F">
        <w:rPr>
          <w:sz w:val="24"/>
          <w:szCs w:val="24"/>
        </w:rPr>
        <w:t xml:space="preserve"> </w:t>
      </w:r>
      <w:r w:rsidR="00070488">
        <w:rPr>
          <w:sz w:val="24"/>
          <w:szCs w:val="24"/>
        </w:rPr>
        <w:t>Post-hoc</w:t>
      </w:r>
      <w:r w:rsidR="00201E2D">
        <w:rPr>
          <w:sz w:val="24"/>
          <w:szCs w:val="24"/>
        </w:rPr>
        <w:t xml:space="preserve"> pairwise</w:t>
      </w:r>
      <w:r w:rsidR="00070488">
        <w:rPr>
          <w:rFonts w:hint="eastAsia"/>
          <w:sz w:val="24"/>
          <w:szCs w:val="24"/>
        </w:rPr>
        <w:t xml:space="preserve"> </w:t>
      </w:r>
      <w:r w:rsidR="00070488">
        <w:rPr>
          <w:sz w:val="24"/>
          <w:szCs w:val="24"/>
        </w:rPr>
        <w:t>comparisons</w:t>
      </w:r>
      <w:r w:rsidR="00304A92">
        <w:rPr>
          <w:sz w:val="24"/>
          <w:szCs w:val="24"/>
        </w:rPr>
        <w:t xml:space="preserve"> </w:t>
      </w:r>
      <w:r w:rsidR="00201E2D">
        <w:rPr>
          <w:sz w:val="24"/>
          <w:szCs w:val="24"/>
        </w:rPr>
        <w:t xml:space="preserve">among carcass taxa </w:t>
      </w:r>
      <w:r w:rsidR="00304A92">
        <w:rPr>
          <w:sz w:val="24"/>
          <w:szCs w:val="24"/>
        </w:rPr>
        <w:t xml:space="preserve">with the Tukey multiplicity adjustment </w:t>
      </w:r>
      <w:r w:rsidR="00070488">
        <w:rPr>
          <w:sz w:val="24"/>
          <w:szCs w:val="24"/>
        </w:rPr>
        <w:t>were conducted via the emmeans</w:t>
      </w:r>
      <w:r w:rsidR="00304A92">
        <w:rPr>
          <w:sz w:val="24"/>
          <w:szCs w:val="24"/>
        </w:rPr>
        <w:t>()</w:t>
      </w:r>
      <w:r w:rsidR="007B057A">
        <w:rPr>
          <w:sz w:val="24"/>
          <w:szCs w:val="24"/>
        </w:rPr>
        <w:t xml:space="preserve"> function in the R “emmeans” package</w:t>
      </w:r>
      <w:r w:rsidR="00304A92">
        <w:rPr>
          <w:sz w:val="24"/>
          <w:szCs w:val="24"/>
        </w:rPr>
        <w:t xml:space="preserve"> </w:t>
      </w:r>
      <w:r w:rsidR="007E4744">
        <w:rPr>
          <w:sz w:val="24"/>
          <w:szCs w:val="24"/>
        </w:rPr>
        <w:fldChar w:fldCharType="begin"/>
      </w:r>
      <w:r w:rsidR="007E4744">
        <w:rPr>
          <w:sz w:val="24"/>
          <w:szCs w:val="24"/>
        </w:rPr>
        <w:instrText xml:space="preserve"> ADDIN EN.CITE &lt;EndNote&gt;&lt;Cite&gt;&lt;Author&gt;Lenth&lt;/Author&gt;&lt;Year&gt;2024&lt;/Year&gt;&lt;RecNum&gt;50&lt;/RecNum&gt;&lt;DisplayText&gt;(Lenth 2024)&lt;/DisplayText&gt;&lt;record&gt;&lt;rec-number&gt;50&lt;/rec-number&gt;&lt;foreign-keys&gt;&lt;key app="EN" db-id="z9xx2w0pverrspedt95pdps0rswpfe0ave99" timestamp="1716694575"&gt;50&lt;/key&gt;&lt;/foreign-keys&gt;&lt;ref-type name="Generic"&gt;13&lt;/ref-type&gt;&lt;contributors&gt;&lt;authors&gt;&lt;author&gt;Lenth, Russell V.&lt;/author&gt;&lt;/authors&gt;&lt;/contributors&gt;&lt;titles&gt;&lt;title&gt;emmeans: Estimated Marginal Means, aka Least-Squares Means&lt;/title&gt;&lt;/titles&gt;&lt;dates&gt;&lt;year&gt;2024&lt;/year&gt;&lt;pub-dates&gt;&lt;date&gt;2024&lt;/date&gt;&lt;/pub-dates&gt;&lt;/dates&gt;&lt;urls&gt;&lt;related-urls&gt;&lt;url&gt;https://CRAN.R-project.org/package=emmeans&lt;/url&gt;&lt;/related-urls&gt;&lt;/urls&gt;&lt;/record&gt;&lt;/Cite&gt;&lt;/EndNote&gt;</w:instrText>
      </w:r>
      <w:r w:rsidR="007E4744">
        <w:rPr>
          <w:sz w:val="24"/>
          <w:szCs w:val="24"/>
        </w:rPr>
        <w:fldChar w:fldCharType="separate"/>
      </w:r>
      <w:r w:rsidR="007E4744">
        <w:rPr>
          <w:noProof/>
          <w:sz w:val="24"/>
          <w:szCs w:val="24"/>
        </w:rPr>
        <w:t>(Lenth 2024)</w:t>
      </w:r>
      <w:r w:rsidR="007E4744">
        <w:rPr>
          <w:sz w:val="24"/>
          <w:szCs w:val="24"/>
        </w:rPr>
        <w:fldChar w:fldCharType="end"/>
      </w:r>
      <w:r w:rsidR="00201E2D">
        <w:rPr>
          <w:sz w:val="24"/>
          <w:szCs w:val="24"/>
        </w:rPr>
        <w:t>.</w:t>
      </w:r>
      <w:r w:rsidR="00070488">
        <w:rPr>
          <w:sz w:val="24"/>
          <w:szCs w:val="24"/>
        </w:rPr>
        <w:t xml:space="preserve"> </w:t>
      </w:r>
      <w:r w:rsidR="0071469B" w:rsidRPr="0026284F">
        <w:rPr>
          <w:sz w:val="24"/>
          <w:szCs w:val="24"/>
        </w:rPr>
        <w:t xml:space="preserve">All analyses </w:t>
      </w:r>
      <w:r w:rsidR="00DF2E46" w:rsidRPr="0026284F">
        <w:rPr>
          <w:sz w:val="24"/>
          <w:szCs w:val="24"/>
        </w:rPr>
        <w:t>were</w:t>
      </w:r>
      <w:r w:rsidR="0071469B" w:rsidRPr="0026284F">
        <w:rPr>
          <w:sz w:val="24"/>
          <w:szCs w:val="24"/>
        </w:rPr>
        <w:t xml:space="preserve"> performed in R version </w:t>
      </w:r>
      <w:r w:rsidR="00DF2E46" w:rsidRPr="0026284F">
        <w:rPr>
          <w:sz w:val="24"/>
          <w:szCs w:val="24"/>
        </w:rPr>
        <w:t>4.3.3</w:t>
      </w:r>
      <w:r w:rsidR="0071469B" w:rsidRPr="0026284F">
        <w:rPr>
          <w:sz w:val="24"/>
          <w:szCs w:val="24"/>
        </w:rPr>
        <w:t xml:space="preserve"> </w:t>
      </w:r>
      <w:r w:rsidR="00305466" w:rsidRPr="0026284F">
        <w:rPr>
          <w:sz w:val="24"/>
          <w:szCs w:val="24"/>
        </w:rPr>
        <w:fldChar w:fldCharType="begin"/>
      </w:r>
      <w:r w:rsidR="000D06E4" w:rsidRPr="0026284F">
        <w:rPr>
          <w:sz w:val="24"/>
          <w:szCs w:val="24"/>
        </w:rPr>
        <w:instrText xml:space="preserve"> ADDIN EN.CITE &lt;EndNote&gt;&lt;Cite&gt;&lt;Author&gt;R Core Team&lt;/Author&gt;&lt;Year&gt;2024&lt;/Year&gt;&lt;RecNum&gt;1&lt;/RecNum&gt;&lt;DisplayText&gt;(R Core Team 2024)&lt;/DisplayText&gt;&lt;record&gt;&lt;rec-number&gt;1&lt;/rec-number&gt;&lt;foreign-keys&gt;&lt;key app="EN" db-id="z9xx2w0pverrspedt95pdps0rswpfe0ave99" timestamp="1714063413"&gt;1&lt;/key&gt;&lt;/foreign-keys&gt;&lt;ref-type name="Generic"&gt;13&lt;/ref-type&gt;&lt;contributors&gt;&lt;authors&gt;&lt;author&gt;R Core Team,&lt;/author&gt;&lt;/authors&gt;&lt;/contributors&gt;&lt;titles&gt;&lt;title&gt;R: A Language and Environment for Statistical Computing&lt;/title&gt;&lt;/titles&gt;&lt;dates&gt;&lt;year&gt;2024&lt;/year&gt;&lt;pub-dates&gt;&lt;date&gt;2024&lt;/date&gt;&lt;/pub-dates&gt;&lt;/dates&gt;&lt;pub-location&gt;Vienna, Austria&lt;/pub-location&gt;&lt;urls&gt;&lt;related-urls&gt;&lt;url&gt;https://www.R-project.org/&lt;/url&gt;&lt;/related-urls&gt;&lt;/urls&gt;&lt;/record&gt;&lt;/Cite&gt;&lt;/EndNote&gt;</w:instrText>
      </w:r>
      <w:r w:rsidR="00305466" w:rsidRPr="0026284F">
        <w:rPr>
          <w:sz w:val="24"/>
          <w:szCs w:val="24"/>
        </w:rPr>
        <w:fldChar w:fldCharType="separate"/>
      </w:r>
      <w:r w:rsidR="000D06E4" w:rsidRPr="0026284F">
        <w:rPr>
          <w:noProof/>
          <w:sz w:val="24"/>
          <w:szCs w:val="24"/>
        </w:rPr>
        <w:t>(R Core Team 2024)</w:t>
      </w:r>
      <w:r w:rsidR="00305466" w:rsidRPr="0026284F">
        <w:rPr>
          <w:sz w:val="24"/>
          <w:szCs w:val="24"/>
        </w:rPr>
        <w:fldChar w:fldCharType="end"/>
      </w:r>
      <w:r w:rsidR="0071469B" w:rsidRPr="0026284F">
        <w:rPr>
          <w:sz w:val="24"/>
          <w:szCs w:val="24"/>
        </w:rPr>
        <w:t>.</w:t>
      </w:r>
      <w:r w:rsidR="0071469B" w:rsidRPr="0026284F">
        <w:rPr>
          <w:rFonts w:cs="Arial"/>
          <w:bCs/>
          <w:sz w:val="24"/>
          <w:szCs w:val="24"/>
        </w:rPr>
        <w:br w:type="page"/>
      </w:r>
    </w:p>
    <w:p w14:paraId="13A49406" w14:textId="77777777" w:rsidR="000548EF" w:rsidRPr="002F07C1" w:rsidRDefault="00431D31" w:rsidP="00E442BE">
      <w:pPr>
        <w:spacing w:line="480" w:lineRule="auto"/>
        <w:rPr>
          <w:rFonts w:cs="Arial"/>
          <w:b/>
          <w:sz w:val="24"/>
          <w:szCs w:val="24"/>
        </w:rPr>
      </w:pPr>
      <w:r w:rsidRPr="002F07C1">
        <w:rPr>
          <w:rFonts w:cs="Arial"/>
          <w:b/>
          <w:sz w:val="24"/>
          <w:szCs w:val="24"/>
        </w:rPr>
        <w:lastRenderedPageBreak/>
        <w:t>Results</w:t>
      </w:r>
    </w:p>
    <w:p w14:paraId="17D589AE" w14:textId="79FFD84E" w:rsidR="00B91429" w:rsidRPr="002F07C1" w:rsidRDefault="00B91429" w:rsidP="00E442BE">
      <w:pPr>
        <w:spacing w:line="480" w:lineRule="auto"/>
        <w:jc w:val="center"/>
        <w:rPr>
          <w:rFonts w:cs="Arial"/>
          <w:bCs/>
          <w:i/>
          <w:iCs/>
          <w:sz w:val="24"/>
          <w:szCs w:val="24"/>
        </w:rPr>
      </w:pPr>
      <w:r w:rsidRPr="002F07C1">
        <w:rPr>
          <w:rFonts w:cs="Arial"/>
          <w:bCs/>
          <w:i/>
          <w:iCs/>
          <w:sz w:val="24"/>
          <w:szCs w:val="24"/>
        </w:rPr>
        <w:t xml:space="preserve">Breeding </w:t>
      </w:r>
      <w:r w:rsidR="000E79D9">
        <w:rPr>
          <w:rFonts w:cs="Arial"/>
          <w:bCs/>
          <w:i/>
          <w:iCs/>
          <w:sz w:val="24"/>
          <w:szCs w:val="24"/>
        </w:rPr>
        <w:t>outcomes</w:t>
      </w:r>
      <w:r w:rsidR="003C14E7" w:rsidRPr="002F07C1">
        <w:rPr>
          <w:rFonts w:cs="Arial"/>
          <w:bCs/>
          <w:i/>
          <w:iCs/>
          <w:sz w:val="24"/>
          <w:szCs w:val="24"/>
        </w:rPr>
        <w:t xml:space="preserve"> and carcass use</w:t>
      </w:r>
      <w:r w:rsidR="00A3305B" w:rsidRPr="002F07C1">
        <w:rPr>
          <w:rFonts w:cs="Arial"/>
          <w:bCs/>
          <w:i/>
          <w:iCs/>
          <w:sz w:val="24"/>
          <w:szCs w:val="24"/>
        </w:rPr>
        <w:t xml:space="preserve"> efficiency</w:t>
      </w:r>
    </w:p>
    <w:p w14:paraId="5D1DC355" w14:textId="1E4CC9F4" w:rsidR="00E5419C" w:rsidRPr="002A19AF" w:rsidRDefault="004F284B" w:rsidP="00E5419C">
      <w:pPr>
        <w:spacing w:line="480" w:lineRule="auto"/>
        <w:rPr>
          <w:rFonts w:cs="Arial"/>
          <w:bCs/>
          <w:sz w:val="24"/>
          <w:szCs w:val="24"/>
        </w:rPr>
      </w:pPr>
      <w:r w:rsidRPr="002F07C1">
        <w:rPr>
          <w:rFonts w:cs="Arial"/>
          <w:bCs/>
          <w:sz w:val="24"/>
          <w:szCs w:val="24"/>
        </w:rPr>
        <w:t>C</w:t>
      </w:r>
      <w:r w:rsidR="00075D62" w:rsidRPr="002F07C1">
        <w:rPr>
          <w:rFonts w:cs="Arial"/>
          <w:bCs/>
          <w:sz w:val="24"/>
          <w:szCs w:val="24"/>
        </w:rPr>
        <w:t>lutch size</w:t>
      </w:r>
      <w:r w:rsidR="00E373B9" w:rsidRPr="002F07C1">
        <w:rPr>
          <w:rFonts w:cs="Arial"/>
          <w:bCs/>
          <w:sz w:val="24"/>
          <w:szCs w:val="24"/>
        </w:rPr>
        <w:t xml:space="preserve">, </w:t>
      </w:r>
      <w:r w:rsidR="007D121D" w:rsidRPr="002F07C1">
        <w:rPr>
          <w:rFonts w:cs="Arial"/>
          <w:bCs/>
          <w:sz w:val="24"/>
          <w:szCs w:val="24"/>
        </w:rPr>
        <w:t>hatching success</w:t>
      </w:r>
      <w:r w:rsidR="00E373B9" w:rsidRPr="002F07C1">
        <w:rPr>
          <w:rFonts w:cs="Arial"/>
          <w:bCs/>
          <w:sz w:val="24"/>
          <w:szCs w:val="24"/>
        </w:rPr>
        <w:t xml:space="preserve">, </w:t>
      </w:r>
      <w:r w:rsidR="007D121D" w:rsidRPr="002F07C1">
        <w:rPr>
          <w:rFonts w:cs="Arial"/>
          <w:bCs/>
          <w:sz w:val="24"/>
          <w:szCs w:val="24"/>
        </w:rPr>
        <w:t>brood size, and brood mass</w:t>
      </w:r>
      <w:r w:rsidR="00A84AFE" w:rsidRPr="002F07C1">
        <w:rPr>
          <w:rFonts w:cs="Arial"/>
          <w:bCs/>
          <w:sz w:val="24"/>
          <w:szCs w:val="24"/>
        </w:rPr>
        <w:t xml:space="preserve"> </w:t>
      </w:r>
      <w:r w:rsidR="007D121D" w:rsidRPr="002F07C1">
        <w:rPr>
          <w:rFonts w:cs="Arial"/>
          <w:bCs/>
          <w:sz w:val="24"/>
          <w:szCs w:val="24"/>
        </w:rPr>
        <w:t xml:space="preserve">all </w:t>
      </w:r>
      <w:r w:rsidR="00075D62" w:rsidRPr="002F07C1">
        <w:rPr>
          <w:rFonts w:cs="Arial"/>
          <w:bCs/>
          <w:sz w:val="24"/>
          <w:szCs w:val="24"/>
        </w:rPr>
        <w:t xml:space="preserve">showed a </w:t>
      </w:r>
      <w:r w:rsidRPr="002F07C1">
        <w:rPr>
          <w:rFonts w:cs="Arial"/>
          <w:bCs/>
          <w:sz w:val="24"/>
          <w:szCs w:val="24"/>
        </w:rPr>
        <w:t xml:space="preserve">quadratic </w:t>
      </w:r>
      <w:r w:rsidR="00075D62" w:rsidRPr="00234FAA">
        <w:rPr>
          <w:rFonts w:cs="Arial"/>
          <w:bCs/>
          <w:sz w:val="24"/>
          <w:szCs w:val="24"/>
        </w:rPr>
        <w:t>relationship with carcass weight (</w:t>
      </w:r>
      <w:r w:rsidR="00D60372" w:rsidRPr="00234FAA">
        <w:rPr>
          <w:rFonts w:cs="Arial"/>
          <w:bCs/>
          <w:sz w:val="24"/>
          <w:szCs w:val="24"/>
        </w:rPr>
        <w:t xml:space="preserve">clutch size: </w:t>
      </w:r>
      <w:r w:rsidR="00234FAA" w:rsidRPr="00DA0331">
        <w:rPr>
          <w:rFonts w:cs="Arial"/>
          <w:bCs/>
          <w:sz w:val="24"/>
          <w:szCs w:val="24"/>
        </w:rPr>
        <w:t>χ</w:t>
      </w:r>
      <w:r w:rsidR="00234FAA" w:rsidRPr="00DA0331">
        <w:rPr>
          <w:rFonts w:cs="Arial"/>
          <w:bCs/>
          <w:sz w:val="24"/>
          <w:szCs w:val="24"/>
          <w:vertAlign w:val="superscript"/>
        </w:rPr>
        <w:t>2</w:t>
      </w:r>
      <w:r w:rsidR="0098563E" w:rsidRPr="00DA0331">
        <w:rPr>
          <w:rFonts w:cs="Arial"/>
          <w:bCs/>
          <w:sz w:val="24"/>
          <w:szCs w:val="24"/>
          <w:vertAlign w:val="subscript"/>
        </w:rPr>
        <w:t>2</w:t>
      </w:r>
      <w:r w:rsidR="00234FAA" w:rsidRPr="00DA0331">
        <w:rPr>
          <w:rFonts w:cs="Arial"/>
          <w:bCs/>
          <w:sz w:val="24"/>
          <w:szCs w:val="24"/>
        </w:rPr>
        <w:t xml:space="preserve"> = 44.6, </w:t>
      </w:r>
      <w:r w:rsidR="00D60372" w:rsidRPr="00234FAA">
        <w:rPr>
          <w:rFonts w:cs="Arial"/>
          <w:bCs/>
          <w:i/>
          <w:iCs/>
          <w:sz w:val="24"/>
          <w:szCs w:val="24"/>
        </w:rPr>
        <w:t>P</w:t>
      </w:r>
      <w:r w:rsidR="00D60372" w:rsidRPr="00234FAA">
        <w:rPr>
          <w:rFonts w:cs="Arial"/>
          <w:bCs/>
          <w:sz w:val="24"/>
          <w:szCs w:val="24"/>
        </w:rPr>
        <w:t xml:space="preserve"> </w:t>
      </w:r>
      <w:r w:rsidR="00CC4681" w:rsidRPr="00234FAA">
        <w:rPr>
          <w:rFonts w:cs="Arial"/>
          <w:bCs/>
          <w:sz w:val="24"/>
          <w:szCs w:val="24"/>
        </w:rPr>
        <w:t>&lt; 0.001</w:t>
      </w:r>
      <w:r w:rsidR="00D60372" w:rsidRPr="00234FAA">
        <w:rPr>
          <w:rFonts w:cs="Arial"/>
          <w:bCs/>
          <w:sz w:val="24"/>
          <w:szCs w:val="24"/>
        </w:rPr>
        <w:t xml:space="preserve">; </w:t>
      </w:r>
      <w:r w:rsidR="007D121D" w:rsidRPr="00234FAA">
        <w:rPr>
          <w:rFonts w:cs="Arial"/>
          <w:bCs/>
          <w:sz w:val="24"/>
          <w:szCs w:val="24"/>
        </w:rPr>
        <w:t>hatching success</w:t>
      </w:r>
      <w:r w:rsidR="00D60372" w:rsidRPr="00234FAA">
        <w:rPr>
          <w:rFonts w:cs="Arial"/>
          <w:bCs/>
          <w:sz w:val="24"/>
          <w:szCs w:val="24"/>
        </w:rPr>
        <w:t xml:space="preserve">: </w:t>
      </w:r>
      <w:r w:rsidR="0098563E" w:rsidRPr="0042239E">
        <w:rPr>
          <w:rFonts w:cs="Arial"/>
          <w:bCs/>
          <w:sz w:val="24"/>
          <w:szCs w:val="24"/>
        </w:rPr>
        <w:t>χ</w:t>
      </w:r>
      <w:r w:rsidR="0098563E" w:rsidRPr="0042239E">
        <w:rPr>
          <w:rFonts w:cs="Arial"/>
          <w:bCs/>
          <w:sz w:val="24"/>
          <w:szCs w:val="24"/>
          <w:vertAlign w:val="superscript"/>
        </w:rPr>
        <w:t>2</w:t>
      </w:r>
      <w:r w:rsidR="0098563E" w:rsidRPr="0042239E">
        <w:rPr>
          <w:rFonts w:cs="Arial"/>
          <w:bCs/>
          <w:sz w:val="24"/>
          <w:szCs w:val="24"/>
          <w:vertAlign w:val="subscript"/>
        </w:rPr>
        <w:t>2</w:t>
      </w:r>
      <w:r w:rsidR="00234FAA" w:rsidRPr="00DA0331">
        <w:rPr>
          <w:rFonts w:cs="Arial"/>
          <w:bCs/>
          <w:sz w:val="24"/>
          <w:szCs w:val="24"/>
        </w:rPr>
        <w:t xml:space="preserve"> = 32.1, </w:t>
      </w:r>
      <w:r w:rsidR="00D60372" w:rsidRPr="00234FAA">
        <w:rPr>
          <w:rFonts w:cs="Arial"/>
          <w:bCs/>
          <w:i/>
          <w:iCs/>
          <w:sz w:val="24"/>
          <w:szCs w:val="24"/>
        </w:rPr>
        <w:t>P</w:t>
      </w:r>
      <w:r w:rsidR="00D60372" w:rsidRPr="00234FAA">
        <w:rPr>
          <w:rFonts w:cs="Arial"/>
          <w:bCs/>
          <w:sz w:val="24"/>
          <w:szCs w:val="24"/>
        </w:rPr>
        <w:t xml:space="preserve"> </w:t>
      </w:r>
      <w:r w:rsidR="00CC4681" w:rsidRPr="00234FAA">
        <w:rPr>
          <w:rFonts w:cs="Arial"/>
          <w:bCs/>
          <w:sz w:val="24"/>
          <w:szCs w:val="24"/>
        </w:rPr>
        <w:t>&lt; 0.001</w:t>
      </w:r>
      <w:r w:rsidR="00E373B9" w:rsidRPr="00234FAA">
        <w:rPr>
          <w:rFonts w:cs="Arial"/>
          <w:bCs/>
          <w:sz w:val="24"/>
          <w:szCs w:val="24"/>
        </w:rPr>
        <w:t xml:space="preserve">; </w:t>
      </w:r>
      <w:r w:rsidR="007D121D" w:rsidRPr="00234FAA">
        <w:rPr>
          <w:rFonts w:cs="Arial"/>
          <w:bCs/>
          <w:sz w:val="24"/>
          <w:szCs w:val="24"/>
        </w:rPr>
        <w:t>brood size</w:t>
      </w:r>
      <w:r w:rsidR="00E373B9" w:rsidRPr="00234FAA">
        <w:rPr>
          <w:rFonts w:cs="Arial"/>
          <w:bCs/>
          <w:sz w:val="24"/>
          <w:szCs w:val="24"/>
        </w:rPr>
        <w:t xml:space="preserve">: </w:t>
      </w:r>
      <w:r w:rsidR="0098563E" w:rsidRPr="0042239E">
        <w:rPr>
          <w:rFonts w:cs="Arial"/>
          <w:bCs/>
          <w:sz w:val="24"/>
          <w:szCs w:val="24"/>
        </w:rPr>
        <w:t>χ</w:t>
      </w:r>
      <w:r w:rsidR="0098563E" w:rsidRPr="0042239E">
        <w:rPr>
          <w:rFonts w:cs="Arial"/>
          <w:bCs/>
          <w:sz w:val="24"/>
          <w:szCs w:val="24"/>
          <w:vertAlign w:val="superscript"/>
        </w:rPr>
        <w:t>2</w:t>
      </w:r>
      <w:r w:rsidR="0098563E" w:rsidRPr="0042239E">
        <w:rPr>
          <w:rFonts w:cs="Arial"/>
          <w:bCs/>
          <w:sz w:val="24"/>
          <w:szCs w:val="24"/>
          <w:vertAlign w:val="subscript"/>
        </w:rPr>
        <w:t>2</w:t>
      </w:r>
      <w:r w:rsidR="00234FAA" w:rsidRPr="00DA0331">
        <w:rPr>
          <w:rFonts w:cs="Arial"/>
          <w:bCs/>
          <w:sz w:val="24"/>
          <w:szCs w:val="24"/>
        </w:rPr>
        <w:t xml:space="preserve"> = 63.3, </w:t>
      </w:r>
      <w:r w:rsidR="00E373B9" w:rsidRPr="00234FAA">
        <w:rPr>
          <w:rFonts w:cs="Arial"/>
          <w:bCs/>
          <w:i/>
          <w:iCs/>
          <w:sz w:val="24"/>
          <w:szCs w:val="24"/>
        </w:rPr>
        <w:t>P</w:t>
      </w:r>
      <w:r w:rsidR="00E373B9" w:rsidRPr="00234FAA">
        <w:rPr>
          <w:rFonts w:cs="Arial"/>
          <w:bCs/>
          <w:sz w:val="24"/>
          <w:szCs w:val="24"/>
        </w:rPr>
        <w:t xml:space="preserve"> &lt; 0.001</w:t>
      </w:r>
      <w:r w:rsidR="002148AA" w:rsidRPr="00234FAA">
        <w:rPr>
          <w:rFonts w:cs="Arial"/>
          <w:bCs/>
          <w:sz w:val="24"/>
          <w:szCs w:val="24"/>
        </w:rPr>
        <w:t>;</w:t>
      </w:r>
      <w:r w:rsidR="007D121D" w:rsidRPr="00234FAA">
        <w:rPr>
          <w:rFonts w:cs="Arial"/>
          <w:bCs/>
          <w:sz w:val="24"/>
          <w:szCs w:val="24"/>
        </w:rPr>
        <w:t xml:space="preserve"> brood mass: </w:t>
      </w:r>
      <w:r w:rsidR="0098563E" w:rsidRPr="0042239E">
        <w:rPr>
          <w:rFonts w:cs="Arial"/>
          <w:bCs/>
          <w:sz w:val="24"/>
          <w:szCs w:val="24"/>
        </w:rPr>
        <w:t>χ</w:t>
      </w:r>
      <w:r w:rsidR="0098563E" w:rsidRPr="0042239E">
        <w:rPr>
          <w:rFonts w:cs="Arial"/>
          <w:bCs/>
          <w:sz w:val="24"/>
          <w:szCs w:val="24"/>
          <w:vertAlign w:val="superscript"/>
        </w:rPr>
        <w:t>2</w:t>
      </w:r>
      <w:r w:rsidR="0098563E" w:rsidRPr="0042239E">
        <w:rPr>
          <w:rFonts w:cs="Arial"/>
          <w:bCs/>
          <w:sz w:val="24"/>
          <w:szCs w:val="24"/>
          <w:vertAlign w:val="subscript"/>
        </w:rPr>
        <w:t>2</w:t>
      </w:r>
      <w:r w:rsidR="0098563E">
        <w:rPr>
          <w:rFonts w:cs="Arial"/>
          <w:bCs/>
          <w:sz w:val="24"/>
          <w:szCs w:val="24"/>
        </w:rPr>
        <w:t xml:space="preserve"> </w:t>
      </w:r>
      <w:r w:rsidR="00234FAA" w:rsidRPr="00DA0331">
        <w:rPr>
          <w:rFonts w:cs="Arial"/>
          <w:bCs/>
          <w:sz w:val="24"/>
          <w:szCs w:val="24"/>
        </w:rPr>
        <w:t xml:space="preserve">= 91.9, </w:t>
      </w:r>
      <w:r w:rsidR="007D121D" w:rsidRPr="00234FAA">
        <w:rPr>
          <w:rFonts w:cs="Arial"/>
          <w:bCs/>
          <w:i/>
          <w:iCs/>
          <w:sz w:val="24"/>
          <w:szCs w:val="24"/>
        </w:rPr>
        <w:t>P</w:t>
      </w:r>
      <w:r w:rsidR="007D121D" w:rsidRPr="00234FAA">
        <w:rPr>
          <w:rFonts w:cs="Arial"/>
          <w:bCs/>
          <w:sz w:val="24"/>
          <w:szCs w:val="24"/>
        </w:rPr>
        <w:t xml:space="preserve"> &lt; 0.001; </w:t>
      </w:r>
      <w:r w:rsidR="002148AA" w:rsidRPr="00234FAA">
        <w:rPr>
          <w:rFonts w:cs="Arial"/>
          <w:bCs/>
          <w:sz w:val="24"/>
          <w:szCs w:val="24"/>
        </w:rPr>
        <w:t>Table 1</w:t>
      </w:r>
      <w:r w:rsidR="00075D62" w:rsidRPr="00234FAA">
        <w:rPr>
          <w:rFonts w:cs="Arial"/>
          <w:bCs/>
          <w:sz w:val="24"/>
          <w:szCs w:val="24"/>
        </w:rPr>
        <w:t>)</w:t>
      </w:r>
      <w:r w:rsidR="002148AA" w:rsidRPr="00234FAA">
        <w:rPr>
          <w:rFonts w:cs="Arial"/>
          <w:bCs/>
          <w:sz w:val="24"/>
          <w:szCs w:val="24"/>
        </w:rPr>
        <w:t xml:space="preserve"> and peaked </w:t>
      </w:r>
      <w:r w:rsidR="007D121D" w:rsidRPr="00234FAA">
        <w:rPr>
          <w:rFonts w:cs="Arial"/>
          <w:bCs/>
          <w:sz w:val="24"/>
          <w:szCs w:val="24"/>
        </w:rPr>
        <w:t>on</w:t>
      </w:r>
      <w:r w:rsidR="002148AA" w:rsidRPr="00234FAA">
        <w:rPr>
          <w:rFonts w:cs="Arial"/>
          <w:bCs/>
          <w:sz w:val="24"/>
          <w:szCs w:val="24"/>
        </w:rPr>
        <w:t xml:space="preserve"> medium-sized carcasses (Fig. 1).</w:t>
      </w:r>
      <w:r w:rsidR="00075D62" w:rsidRPr="00234FAA">
        <w:rPr>
          <w:rFonts w:cs="Arial"/>
          <w:bCs/>
          <w:sz w:val="24"/>
          <w:szCs w:val="24"/>
        </w:rPr>
        <w:t xml:space="preserve"> </w:t>
      </w:r>
      <w:r w:rsidR="00C87753" w:rsidRPr="00234FAA">
        <w:rPr>
          <w:rFonts w:cs="Arial"/>
          <w:bCs/>
          <w:sz w:val="24"/>
          <w:szCs w:val="24"/>
        </w:rPr>
        <w:t>Moreover,</w:t>
      </w:r>
      <w:r w:rsidR="002148AA" w:rsidRPr="00234FAA">
        <w:rPr>
          <w:rFonts w:cs="Arial"/>
          <w:bCs/>
          <w:sz w:val="24"/>
          <w:szCs w:val="24"/>
        </w:rPr>
        <w:t xml:space="preserve"> </w:t>
      </w:r>
      <w:r w:rsidR="00C87753" w:rsidRPr="00234FAA">
        <w:rPr>
          <w:rFonts w:cs="Arial"/>
          <w:bCs/>
          <w:sz w:val="24"/>
          <w:szCs w:val="24"/>
        </w:rPr>
        <w:t>these</w:t>
      </w:r>
      <w:r w:rsidR="002148AA" w:rsidRPr="00234FAA">
        <w:rPr>
          <w:rFonts w:cs="Arial"/>
          <w:bCs/>
          <w:sz w:val="24"/>
          <w:szCs w:val="24"/>
        </w:rPr>
        <w:t xml:space="preserve"> breeding outcomes </w:t>
      </w:r>
      <w:r w:rsidR="00075D62" w:rsidRPr="00234FAA">
        <w:rPr>
          <w:rFonts w:cs="Arial"/>
          <w:bCs/>
          <w:sz w:val="24"/>
          <w:szCs w:val="24"/>
        </w:rPr>
        <w:t>did not differ</w:t>
      </w:r>
      <w:r w:rsidR="008D4A7C" w:rsidRPr="00234FAA">
        <w:rPr>
          <w:rFonts w:cs="Arial"/>
          <w:bCs/>
          <w:sz w:val="24"/>
          <w:szCs w:val="24"/>
        </w:rPr>
        <w:t xml:space="preserve"> between</w:t>
      </w:r>
      <w:r w:rsidR="00075D62" w:rsidRPr="00234FAA">
        <w:rPr>
          <w:rFonts w:cs="Arial"/>
          <w:bCs/>
          <w:sz w:val="24"/>
          <w:szCs w:val="24"/>
        </w:rPr>
        <w:t xml:space="preserve"> lab and wild carcass</w:t>
      </w:r>
      <w:r w:rsidR="00837A43" w:rsidRPr="00234FAA">
        <w:rPr>
          <w:rFonts w:cs="Arial"/>
          <w:bCs/>
          <w:sz w:val="24"/>
          <w:szCs w:val="24"/>
        </w:rPr>
        <w:t>es</w:t>
      </w:r>
      <w:r w:rsidR="00D60372" w:rsidRPr="00234FAA">
        <w:rPr>
          <w:rFonts w:cs="Arial"/>
          <w:bCs/>
          <w:sz w:val="24"/>
          <w:szCs w:val="24"/>
        </w:rPr>
        <w:t xml:space="preserve"> </w:t>
      </w:r>
      <w:r w:rsidR="00075D62" w:rsidRPr="00234FAA">
        <w:rPr>
          <w:rFonts w:cs="Arial"/>
          <w:bCs/>
          <w:sz w:val="24"/>
          <w:szCs w:val="24"/>
        </w:rPr>
        <w:t>(</w:t>
      </w:r>
      <w:r w:rsidR="008D4A7C" w:rsidRPr="00234FAA">
        <w:rPr>
          <w:rFonts w:cs="Arial"/>
          <w:bCs/>
          <w:sz w:val="24"/>
          <w:szCs w:val="24"/>
        </w:rPr>
        <w:t xml:space="preserve">clutch size: </w:t>
      </w:r>
      <w:r w:rsidR="0098563E" w:rsidRPr="0042239E">
        <w:rPr>
          <w:rFonts w:cs="Arial"/>
          <w:bCs/>
          <w:sz w:val="24"/>
          <w:szCs w:val="24"/>
        </w:rPr>
        <w:t>χ</w:t>
      </w:r>
      <w:r w:rsidR="0098563E" w:rsidRPr="0042239E">
        <w:rPr>
          <w:rFonts w:cs="Arial"/>
          <w:bCs/>
          <w:sz w:val="24"/>
          <w:szCs w:val="24"/>
          <w:vertAlign w:val="superscript"/>
        </w:rPr>
        <w:t>2</w:t>
      </w:r>
      <w:r w:rsidR="0098563E">
        <w:rPr>
          <w:rFonts w:cs="Arial"/>
          <w:bCs/>
          <w:sz w:val="24"/>
          <w:szCs w:val="24"/>
          <w:vertAlign w:val="subscript"/>
        </w:rPr>
        <w:t>1</w:t>
      </w:r>
      <w:r w:rsidR="00234FAA" w:rsidRPr="00DA0331">
        <w:rPr>
          <w:rFonts w:cs="Arial"/>
          <w:bCs/>
          <w:sz w:val="24"/>
          <w:szCs w:val="24"/>
        </w:rPr>
        <w:t xml:space="preserve"> = 1.4, </w:t>
      </w:r>
      <w:r w:rsidR="008D4A7C" w:rsidRPr="00234FAA">
        <w:rPr>
          <w:rFonts w:cs="Arial"/>
          <w:bCs/>
          <w:i/>
          <w:iCs/>
          <w:sz w:val="24"/>
          <w:szCs w:val="24"/>
        </w:rPr>
        <w:t>P</w:t>
      </w:r>
      <w:r w:rsidR="008D4A7C" w:rsidRPr="00234FAA">
        <w:rPr>
          <w:rFonts w:cs="Arial"/>
          <w:bCs/>
          <w:sz w:val="24"/>
          <w:szCs w:val="24"/>
        </w:rPr>
        <w:t xml:space="preserve"> = 0.</w:t>
      </w:r>
      <w:r w:rsidR="00966585" w:rsidRPr="00234FAA">
        <w:rPr>
          <w:rFonts w:cs="Arial"/>
          <w:bCs/>
          <w:sz w:val="24"/>
          <w:szCs w:val="24"/>
        </w:rPr>
        <w:t>39</w:t>
      </w:r>
      <w:r w:rsidR="008D4A7C" w:rsidRPr="00234FAA">
        <w:rPr>
          <w:rFonts w:cs="Arial"/>
          <w:bCs/>
          <w:sz w:val="24"/>
          <w:szCs w:val="24"/>
        </w:rPr>
        <w:t xml:space="preserve">; hatching success: </w:t>
      </w:r>
      <w:r w:rsidR="0098563E" w:rsidRPr="0042239E">
        <w:rPr>
          <w:rFonts w:cs="Arial"/>
          <w:bCs/>
          <w:sz w:val="24"/>
          <w:szCs w:val="24"/>
        </w:rPr>
        <w:t>χ</w:t>
      </w:r>
      <w:r w:rsidR="0098563E" w:rsidRPr="0042239E">
        <w:rPr>
          <w:rFonts w:cs="Arial"/>
          <w:bCs/>
          <w:sz w:val="24"/>
          <w:szCs w:val="24"/>
          <w:vertAlign w:val="superscript"/>
        </w:rPr>
        <w:t>2</w:t>
      </w:r>
      <w:r w:rsidR="0098563E">
        <w:rPr>
          <w:rFonts w:cs="Arial"/>
          <w:bCs/>
          <w:sz w:val="24"/>
          <w:szCs w:val="24"/>
          <w:vertAlign w:val="subscript"/>
        </w:rPr>
        <w:t>1</w:t>
      </w:r>
      <w:r w:rsidR="00234FAA" w:rsidRPr="00DA0331">
        <w:rPr>
          <w:rFonts w:cs="Arial"/>
          <w:bCs/>
          <w:sz w:val="24"/>
          <w:szCs w:val="24"/>
        </w:rPr>
        <w:t xml:space="preserve"> = 0.8, </w:t>
      </w:r>
      <w:r w:rsidR="008D4A7C" w:rsidRPr="00234FAA">
        <w:rPr>
          <w:rFonts w:cs="Arial"/>
          <w:bCs/>
          <w:i/>
          <w:iCs/>
          <w:sz w:val="24"/>
          <w:szCs w:val="24"/>
        </w:rPr>
        <w:t>P</w:t>
      </w:r>
      <w:r w:rsidR="008D4A7C" w:rsidRPr="00234FAA">
        <w:rPr>
          <w:rFonts w:cs="Arial"/>
          <w:bCs/>
          <w:sz w:val="24"/>
          <w:szCs w:val="24"/>
        </w:rPr>
        <w:t xml:space="preserve"> = 0.</w:t>
      </w:r>
      <w:r w:rsidR="00966585" w:rsidRPr="00234FAA">
        <w:rPr>
          <w:rFonts w:cs="Arial"/>
          <w:bCs/>
          <w:sz w:val="24"/>
          <w:szCs w:val="24"/>
        </w:rPr>
        <w:t>37</w:t>
      </w:r>
      <w:r w:rsidR="008D4A7C" w:rsidRPr="00234FAA">
        <w:rPr>
          <w:rFonts w:cs="Arial"/>
          <w:bCs/>
          <w:sz w:val="24"/>
          <w:szCs w:val="24"/>
        </w:rPr>
        <w:t xml:space="preserve">; brood size: </w:t>
      </w:r>
      <w:r w:rsidR="0098563E" w:rsidRPr="0042239E">
        <w:rPr>
          <w:rFonts w:cs="Arial"/>
          <w:bCs/>
          <w:sz w:val="24"/>
          <w:szCs w:val="24"/>
        </w:rPr>
        <w:t>χ</w:t>
      </w:r>
      <w:r w:rsidR="0098563E" w:rsidRPr="0042239E">
        <w:rPr>
          <w:rFonts w:cs="Arial"/>
          <w:bCs/>
          <w:sz w:val="24"/>
          <w:szCs w:val="24"/>
          <w:vertAlign w:val="superscript"/>
        </w:rPr>
        <w:t>2</w:t>
      </w:r>
      <w:r w:rsidR="0098563E">
        <w:rPr>
          <w:rFonts w:cs="Arial"/>
          <w:bCs/>
          <w:sz w:val="24"/>
          <w:szCs w:val="24"/>
          <w:vertAlign w:val="subscript"/>
        </w:rPr>
        <w:t>1</w:t>
      </w:r>
      <w:r w:rsidR="00234FAA" w:rsidRPr="00DA0331">
        <w:rPr>
          <w:rFonts w:cs="Arial"/>
          <w:bCs/>
          <w:sz w:val="24"/>
          <w:szCs w:val="24"/>
        </w:rPr>
        <w:t xml:space="preserve"> = 0.00</w:t>
      </w:r>
      <w:r w:rsidR="00397ED0">
        <w:rPr>
          <w:rFonts w:cs="Arial"/>
          <w:bCs/>
          <w:sz w:val="24"/>
          <w:szCs w:val="24"/>
        </w:rPr>
        <w:t>9</w:t>
      </w:r>
      <w:r w:rsidR="00234FAA" w:rsidRPr="00DA0331">
        <w:rPr>
          <w:rFonts w:cs="Arial"/>
          <w:bCs/>
          <w:sz w:val="24"/>
          <w:szCs w:val="24"/>
        </w:rPr>
        <w:t xml:space="preserve">, </w:t>
      </w:r>
      <w:r w:rsidR="008D4A7C" w:rsidRPr="00234FAA">
        <w:rPr>
          <w:rFonts w:cs="Arial"/>
          <w:bCs/>
          <w:i/>
          <w:iCs/>
          <w:sz w:val="24"/>
          <w:szCs w:val="24"/>
        </w:rPr>
        <w:t>P</w:t>
      </w:r>
      <w:r w:rsidR="008D4A7C" w:rsidRPr="00234FAA">
        <w:rPr>
          <w:rFonts w:cs="Arial"/>
          <w:bCs/>
          <w:sz w:val="24"/>
          <w:szCs w:val="24"/>
        </w:rPr>
        <w:t xml:space="preserve"> = 0.</w:t>
      </w:r>
      <w:r w:rsidR="00966585" w:rsidRPr="00234FAA">
        <w:rPr>
          <w:rFonts w:cs="Arial"/>
          <w:bCs/>
          <w:sz w:val="24"/>
          <w:szCs w:val="24"/>
        </w:rPr>
        <w:t>93</w:t>
      </w:r>
      <w:r w:rsidR="008D4A7C" w:rsidRPr="00234FAA">
        <w:rPr>
          <w:rFonts w:cs="Arial"/>
          <w:bCs/>
          <w:sz w:val="24"/>
          <w:szCs w:val="24"/>
        </w:rPr>
        <w:t xml:space="preserve">; brood mass: </w:t>
      </w:r>
      <w:r w:rsidR="0098563E" w:rsidRPr="0042239E">
        <w:rPr>
          <w:rFonts w:cs="Arial"/>
          <w:bCs/>
          <w:sz w:val="24"/>
          <w:szCs w:val="24"/>
        </w:rPr>
        <w:t>χ</w:t>
      </w:r>
      <w:r w:rsidR="0098563E" w:rsidRPr="0042239E">
        <w:rPr>
          <w:rFonts w:cs="Arial"/>
          <w:bCs/>
          <w:sz w:val="24"/>
          <w:szCs w:val="24"/>
          <w:vertAlign w:val="superscript"/>
        </w:rPr>
        <w:t>2</w:t>
      </w:r>
      <w:r w:rsidR="0098563E">
        <w:rPr>
          <w:rFonts w:cs="Arial"/>
          <w:bCs/>
          <w:sz w:val="24"/>
          <w:szCs w:val="24"/>
          <w:vertAlign w:val="subscript"/>
        </w:rPr>
        <w:t>1</w:t>
      </w:r>
      <w:r w:rsidR="00234FAA" w:rsidRPr="00DA0331">
        <w:rPr>
          <w:rFonts w:cs="Arial"/>
          <w:bCs/>
          <w:sz w:val="24"/>
          <w:szCs w:val="24"/>
        </w:rPr>
        <w:t xml:space="preserve"> = 0.00</w:t>
      </w:r>
      <w:r w:rsidR="00397ED0">
        <w:rPr>
          <w:rFonts w:cs="Arial"/>
          <w:bCs/>
          <w:sz w:val="24"/>
          <w:szCs w:val="24"/>
        </w:rPr>
        <w:t>1</w:t>
      </w:r>
      <w:r w:rsidR="00234FAA" w:rsidRPr="00DA0331">
        <w:rPr>
          <w:rFonts w:cs="Arial"/>
          <w:bCs/>
          <w:sz w:val="24"/>
          <w:szCs w:val="24"/>
        </w:rPr>
        <w:t xml:space="preserve">, </w:t>
      </w:r>
      <w:r w:rsidR="008D4A7C" w:rsidRPr="00234FAA">
        <w:rPr>
          <w:rFonts w:cs="Arial"/>
          <w:bCs/>
          <w:i/>
          <w:iCs/>
          <w:sz w:val="24"/>
          <w:szCs w:val="24"/>
        </w:rPr>
        <w:t>P</w:t>
      </w:r>
      <w:r w:rsidR="008D4A7C" w:rsidRPr="00234FAA">
        <w:rPr>
          <w:rFonts w:cs="Arial"/>
          <w:bCs/>
          <w:sz w:val="24"/>
          <w:szCs w:val="24"/>
        </w:rPr>
        <w:t xml:space="preserve"> </w:t>
      </w:r>
      <w:r w:rsidR="008D4A7C" w:rsidRPr="002F07C1">
        <w:rPr>
          <w:rFonts w:cs="Arial"/>
          <w:bCs/>
          <w:sz w:val="24"/>
          <w:szCs w:val="24"/>
        </w:rPr>
        <w:t>= 0.9</w:t>
      </w:r>
      <w:r w:rsidR="00966585" w:rsidRPr="002F07C1">
        <w:rPr>
          <w:rFonts w:cs="Arial"/>
          <w:bCs/>
          <w:sz w:val="24"/>
          <w:szCs w:val="24"/>
        </w:rPr>
        <w:t>9</w:t>
      </w:r>
      <w:r w:rsidR="008D4A7C" w:rsidRPr="002F07C1">
        <w:rPr>
          <w:rFonts w:cs="Arial"/>
          <w:bCs/>
          <w:sz w:val="24"/>
          <w:szCs w:val="24"/>
        </w:rPr>
        <w:t xml:space="preserve">; Table 1; </w:t>
      </w:r>
      <w:r w:rsidR="00F83BA0" w:rsidRPr="002F07C1">
        <w:rPr>
          <w:rFonts w:cs="Arial"/>
          <w:bCs/>
          <w:sz w:val="24"/>
          <w:szCs w:val="24"/>
        </w:rPr>
        <w:t>Fig</w:t>
      </w:r>
      <w:r w:rsidR="008D4A7C" w:rsidRPr="002F07C1">
        <w:rPr>
          <w:rFonts w:cs="Arial"/>
          <w:bCs/>
          <w:sz w:val="24"/>
          <w:szCs w:val="24"/>
        </w:rPr>
        <w:t>. 1</w:t>
      </w:r>
      <w:r w:rsidR="00075D62" w:rsidRPr="002F07C1">
        <w:rPr>
          <w:rFonts w:cs="Arial"/>
          <w:bCs/>
          <w:sz w:val="24"/>
          <w:szCs w:val="24"/>
        </w:rPr>
        <w:t>).</w:t>
      </w:r>
      <w:r w:rsidR="0080781F" w:rsidRPr="002F07C1">
        <w:rPr>
          <w:rFonts w:cs="Arial"/>
          <w:bCs/>
          <w:sz w:val="24"/>
          <w:szCs w:val="24"/>
        </w:rPr>
        <w:t xml:space="preserve"> </w:t>
      </w:r>
      <w:r w:rsidRPr="002F07C1">
        <w:rPr>
          <w:rFonts w:cs="Arial"/>
          <w:bCs/>
          <w:sz w:val="24"/>
          <w:szCs w:val="24"/>
        </w:rPr>
        <w:t>C</w:t>
      </w:r>
      <w:r w:rsidR="006A4748" w:rsidRPr="002F07C1">
        <w:rPr>
          <w:rFonts w:cs="Arial"/>
          <w:bCs/>
          <w:sz w:val="24"/>
          <w:szCs w:val="24"/>
        </w:rPr>
        <w:t>arcass use efficiency</w:t>
      </w:r>
      <w:r w:rsidR="00046AD7" w:rsidRPr="002F07C1">
        <w:rPr>
          <w:rFonts w:cs="Arial"/>
          <w:bCs/>
          <w:sz w:val="24"/>
          <w:szCs w:val="24"/>
        </w:rPr>
        <w:t xml:space="preserve"> </w:t>
      </w:r>
      <w:r w:rsidR="003C14E7" w:rsidRPr="002F07C1">
        <w:rPr>
          <w:rFonts w:cs="Arial"/>
          <w:bCs/>
          <w:sz w:val="24"/>
          <w:szCs w:val="24"/>
        </w:rPr>
        <w:t>decreased with carcass weight (</w:t>
      </w:r>
      <w:r w:rsidR="0098563E" w:rsidRPr="00397ED0">
        <w:rPr>
          <w:rFonts w:cs="Arial"/>
          <w:bCs/>
          <w:sz w:val="24"/>
          <w:szCs w:val="24"/>
        </w:rPr>
        <w:t>χ</w:t>
      </w:r>
      <w:r w:rsidR="0098563E" w:rsidRPr="00397ED0">
        <w:rPr>
          <w:rFonts w:cs="Arial"/>
          <w:bCs/>
          <w:sz w:val="24"/>
          <w:szCs w:val="24"/>
          <w:vertAlign w:val="superscript"/>
        </w:rPr>
        <w:t>2</w:t>
      </w:r>
      <w:r w:rsidR="0098563E" w:rsidRPr="00397ED0">
        <w:rPr>
          <w:rFonts w:cs="Arial"/>
          <w:bCs/>
          <w:sz w:val="24"/>
          <w:szCs w:val="24"/>
          <w:vertAlign w:val="subscript"/>
        </w:rPr>
        <w:t>2</w:t>
      </w:r>
      <w:r w:rsidR="00234FAA" w:rsidRPr="00DA0331">
        <w:rPr>
          <w:rFonts w:cs="Arial"/>
          <w:bCs/>
          <w:sz w:val="24"/>
          <w:szCs w:val="24"/>
        </w:rPr>
        <w:t xml:space="preserve"> = </w:t>
      </w:r>
      <w:r w:rsidR="00397ED0" w:rsidRPr="00DA0331">
        <w:rPr>
          <w:rFonts w:cs="Arial"/>
          <w:bCs/>
          <w:sz w:val="24"/>
          <w:szCs w:val="24"/>
        </w:rPr>
        <w:t>64.5</w:t>
      </w:r>
      <w:r w:rsidR="00234FAA" w:rsidRPr="00DA0331">
        <w:rPr>
          <w:rFonts w:cs="Arial"/>
          <w:bCs/>
          <w:sz w:val="24"/>
          <w:szCs w:val="24"/>
        </w:rPr>
        <w:t>,</w:t>
      </w:r>
      <w:r w:rsidR="0098563E" w:rsidRPr="00DA0331">
        <w:rPr>
          <w:rFonts w:cs="Arial"/>
          <w:bCs/>
          <w:sz w:val="24"/>
          <w:szCs w:val="24"/>
        </w:rPr>
        <w:t xml:space="preserve"> </w:t>
      </w:r>
      <w:r w:rsidR="003C14E7" w:rsidRPr="00397ED0">
        <w:rPr>
          <w:rFonts w:cs="Arial"/>
          <w:bCs/>
          <w:i/>
          <w:iCs/>
          <w:sz w:val="24"/>
          <w:szCs w:val="24"/>
        </w:rPr>
        <w:t>P</w:t>
      </w:r>
      <w:r w:rsidR="003C14E7" w:rsidRPr="00397ED0">
        <w:rPr>
          <w:rFonts w:cs="Arial"/>
          <w:bCs/>
          <w:sz w:val="24"/>
          <w:szCs w:val="24"/>
        </w:rPr>
        <w:t xml:space="preserve"> &lt; 0.001) but did not differ </w:t>
      </w:r>
      <w:r w:rsidR="00FE2A9C" w:rsidRPr="00397ED0">
        <w:rPr>
          <w:rFonts w:cs="Arial"/>
          <w:bCs/>
          <w:sz w:val="24"/>
          <w:szCs w:val="24"/>
        </w:rPr>
        <w:t>between</w:t>
      </w:r>
      <w:r w:rsidR="003C14E7" w:rsidRPr="00397ED0">
        <w:rPr>
          <w:rFonts w:cs="Arial"/>
          <w:bCs/>
          <w:sz w:val="24"/>
          <w:szCs w:val="24"/>
        </w:rPr>
        <w:t xml:space="preserve"> lab and wild carcasses (</w:t>
      </w:r>
      <w:r w:rsidR="0098563E" w:rsidRPr="00397ED0">
        <w:rPr>
          <w:rFonts w:cs="Arial"/>
          <w:bCs/>
          <w:sz w:val="24"/>
          <w:szCs w:val="24"/>
        </w:rPr>
        <w:t>χ</w:t>
      </w:r>
      <w:r w:rsidR="0098563E" w:rsidRPr="00397ED0">
        <w:rPr>
          <w:rFonts w:cs="Arial"/>
          <w:bCs/>
          <w:sz w:val="24"/>
          <w:szCs w:val="24"/>
          <w:vertAlign w:val="superscript"/>
        </w:rPr>
        <w:t>2</w:t>
      </w:r>
      <w:r w:rsidR="0098563E" w:rsidRPr="00397ED0">
        <w:rPr>
          <w:rFonts w:cs="Arial"/>
          <w:bCs/>
          <w:sz w:val="24"/>
          <w:szCs w:val="24"/>
          <w:vertAlign w:val="subscript"/>
        </w:rPr>
        <w:t>1</w:t>
      </w:r>
      <w:r w:rsidR="00234FAA" w:rsidRPr="00DA0331">
        <w:rPr>
          <w:rFonts w:cs="Arial"/>
          <w:bCs/>
          <w:sz w:val="24"/>
          <w:szCs w:val="24"/>
        </w:rPr>
        <w:t xml:space="preserve"> = </w:t>
      </w:r>
      <w:r w:rsidR="00397ED0" w:rsidRPr="00DA0331">
        <w:rPr>
          <w:rFonts w:cs="Arial"/>
          <w:bCs/>
          <w:sz w:val="24"/>
          <w:szCs w:val="24"/>
        </w:rPr>
        <w:t>0.003</w:t>
      </w:r>
      <w:r w:rsidR="0098563E" w:rsidRPr="00DA0331">
        <w:rPr>
          <w:rFonts w:cs="Arial"/>
          <w:bCs/>
          <w:sz w:val="24"/>
          <w:szCs w:val="24"/>
        </w:rPr>
        <w:t xml:space="preserve">, </w:t>
      </w:r>
      <w:r w:rsidR="003C14E7" w:rsidRPr="00397ED0">
        <w:rPr>
          <w:rFonts w:cs="Arial"/>
          <w:bCs/>
          <w:i/>
          <w:iCs/>
          <w:sz w:val="24"/>
          <w:szCs w:val="24"/>
        </w:rPr>
        <w:t>P</w:t>
      </w:r>
      <w:r w:rsidR="003C14E7" w:rsidRPr="00397ED0">
        <w:rPr>
          <w:rFonts w:cs="Arial"/>
          <w:bCs/>
          <w:sz w:val="24"/>
          <w:szCs w:val="24"/>
        </w:rPr>
        <w:t xml:space="preserve"> = 0.96;</w:t>
      </w:r>
      <w:r w:rsidR="003C14E7" w:rsidRPr="002F07C1">
        <w:rPr>
          <w:rFonts w:cs="Arial"/>
          <w:bCs/>
          <w:sz w:val="24"/>
          <w:szCs w:val="24"/>
        </w:rPr>
        <w:t xml:space="preserve"> Table 1; </w:t>
      </w:r>
      <w:r w:rsidR="003C14E7" w:rsidRPr="002A19AF">
        <w:rPr>
          <w:rFonts w:cs="Arial"/>
          <w:bCs/>
          <w:sz w:val="24"/>
          <w:szCs w:val="24"/>
        </w:rPr>
        <w:t>Fig. 2).</w:t>
      </w:r>
    </w:p>
    <w:p w14:paraId="770E38EF" w14:textId="14EC9911" w:rsidR="00511B5D" w:rsidRPr="00DD414D" w:rsidRDefault="00E5419C" w:rsidP="00E5419C">
      <w:pPr>
        <w:spacing w:line="480" w:lineRule="auto"/>
        <w:rPr>
          <w:rFonts w:cs="Arial"/>
          <w:bCs/>
          <w:sz w:val="24"/>
          <w:szCs w:val="24"/>
        </w:rPr>
      </w:pPr>
      <w:r w:rsidRPr="002A19AF">
        <w:rPr>
          <w:rFonts w:cs="Arial"/>
          <w:bCs/>
          <w:sz w:val="24"/>
          <w:szCs w:val="24"/>
        </w:rPr>
        <w:tab/>
      </w:r>
      <w:r w:rsidRPr="002A19AF">
        <w:rPr>
          <w:sz w:val="24"/>
          <w:szCs w:val="24"/>
        </w:rPr>
        <w:t xml:space="preserve">Brood size, brood </w:t>
      </w:r>
      <w:r w:rsidRPr="00DD414D">
        <w:rPr>
          <w:sz w:val="24"/>
          <w:szCs w:val="24"/>
        </w:rPr>
        <w:t xml:space="preserve">mass, average larval mass, and carcass use efficiency </w:t>
      </w:r>
      <w:r w:rsidR="00921DAB" w:rsidRPr="00DD414D">
        <w:rPr>
          <w:sz w:val="24"/>
          <w:szCs w:val="24"/>
        </w:rPr>
        <w:t xml:space="preserve">did not differ among </w:t>
      </w:r>
      <w:r w:rsidRPr="00DD414D">
        <w:rPr>
          <w:sz w:val="24"/>
          <w:szCs w:val="24"/>
        </w:rPr>
        <w:t>wild mammal, bird, and reptile carcasses</w:t>
      </w:r>
      <w:r w:rsidR="00DE278E" w:rsidRPr="00DD414D">
        <w:rPr>
          <w:sz w:val="24"/>
          <w:szCs w:val="24"/>
        </w:rPr>
        <w:t xml:space="preserve"> </w:t>
      </w:r>
      <w:r w:rsidR="00A22B02" w:rsidRPr="00DD414D">
        <w:rPr>
          <w:sz w:val="24"/>
          <w:szCs w:val="24"/>
        </w:rPr>
        <w:t xml:space="preserve">(brood size: </w:t>
      </w:r>
      <w:r w:rsidR="00261208" w:rsidRPr="00DD414D">
        <w:rPr>
          <w:rFonts w:cs="Arial"/>
          <w:bCs/>
          <w:sz w:val="24"/>
          <w:szCs w:val="24"/>
        </w:rPr>
        <w:t>χ</w:t>
      </w:r>
      <w:r w:rsidR="00261208" w:rsidRPr="00DD414D">
        <w:rPr>
          <w:rFonts w:cs="Arial"/>
          <w:bCs/>
          <w:sz w:val="24"/>
          <w:szCs w:val="24"/>
          <w:vertAlign w:val="superscript"/>
        </w:rPr>
        <w:t>2</w:t>
      </w:r>
      <w:r w:rsidR="00261208" w:rsidRPr="00DD414D">
        <w:rPr>
          <w:rFonts w:cs="Arial"/>
          <w:bCs/>
          <w:sz w:val="24"/>
          <w:szCs w:val="24"/>
          <w:vertAlign w:val="subscript"/>
        </w:rPr>
        <w:t>2</w:t>
      </w:r>
      <w:r w:rsidR="00261208" w:rsidRPr="00DD414D">
        <w:rPr>
          <w:rFonts w:cs="Arial"/>
          <w:bCs/>
          <w:sz w:val="24"/>
          <w:szCs w:val="24"/>
        </w:rPr>
        <w:t xml:space="preserve"> = </w:t>
      </w:r>
      <w:r w:rsidR="00DD414D" w:rsidRPr="00DD414D">
        <w:rPr>
          <w:rFonts w:cs="Arial"/>
          <w:bCs/>
          <w:sz w:val="24"/>
          <w:szCs w:val="24"/>
        </w:rPr>
        <w:t>0.6</w:t>
      </w:r>
      <w:r w:rsidR="00BF466D" w:rsidRPr="00DA0331">
        <w:rPr>
          <w:rFonts w:cs="Arial"/>
          <w:bCs/>
          <w:sz w:val="24"/>
          <w:szCs w:val="24"/>
        </w:rPr>
        <w:t xml:space="preserve">, </w:t>
      </w:r>
      <w:r w:rsidR="00A22B02" w:rsidRPr="00DD414D">
        <w:rPr>
          <w:i/>
          <w:iCs/>
          <w:sz w:val="24"/>
          <w:szCs w:val="24"/>
        </w:rPr>
        <w:t>P</w:t>
      </w:r>
      <w:r w:rsidR="00A22B02" w:rsidRPr="00DD414D">
        <w:rPr>
          <w:sz w:val="24"/>
          <w:szCs w:val="24"/>
        </w:rPr>
        <w:t xml:space="preserve"> = 0.75; brood mass: </w:t>
      </w:r>
      <w:r w:rsidR="00261208" w:rsidRPr="00DD414D">
        <w:rPr>
          <w:rFonts w:cs="Arial"/>
          <w:bCs/>
          <w:sz w:val="24"/>
          <w:szCs w:val="24"/>
        </w:rPr>
        <w:t>χ</w:t>
      </w:r>
      <w:r w:rsidR="00261208" w:rsidRPr="00DD414D">
        <w:rPr>
          <w:rFonts w:cs="Arial"/>
          <w:bCs/>
          <w:sz w:val="24"/>
          <w:szCs w:val="24"/>
          <w:vertAlign w:val="superscript"/>
        </w:rPr>
        <w:t>2</w:t>
      </w:r>
      <w:r w:rsidR="00261208" w:rsidRPr="00DD414D">
        <w:rPr>
          <w:rFonts w:cs="Arial"/>
          <w:bCs/>
          <w:sz w:val="24"/>
          <w:szCs w:val="24"/>
          <w:vertAlign w:val="subscript"/>
        </w:rPr>
        <w:t>2</w:t>
      </w:r>
      <w:r w:rsidR="00BF466D" w:rsidRPr="00DA0331">
        <w:rPr>
          <w:rFonts w:cs="Arial"/>
          <w:bCs/>
          <w:sz w:val="24"/>
          <w:szCs w:val="24"/>
        </w:rPr>
        <w:t xml:space="preserve"> = </w:t>
      </w:r>
      <w:r w:rsidR="00DD414D" w:rsidRPr="00DA0331">
        <w:rPr>
          <w:rFonts w:cs="Arial"/>
          <w:bCs/>
          <w:sz w:val="24"/>
          <w:szCs w:val="24"/>
        </w:rPr>
        <w:t>3.6</w:t>
      </w:r>
      <w:r w:rsidR="00BF466D" w:rsidRPr="00DA0331">
        <w:rPr>
          <w:rFonts w:cs="Arial"/>
          <w:bCs/>
          <w:sz w:val="24"/>
          <w:szCs w:val="24"/>
        </w:rPr>
        <w:t>,</w:t>
      </w:r>
      <w:r w:rsidR="00261208" w:rsidRPr="00DA0331">
        <w:rPr>
          <w:rFonts w:cs="Arial"/>
          <w:bCs/>
          <w:sz w:val="24"/>
          <w:szCs w:val="24"/>
        </w:rPr>
        <w:t xml:space="preserve"> </w:t>
      </w:r>
      <w:r w:rsidR="00A22B02" w:rsidRPr="00DD414D">
        <w:rPr>
          <w:i/>
          <w:iCs/>
          <w:sz w:val="24"/>
          <w:szCs w:val="24"/>
        </w:rPr>
        <w:t>P</w:t>
      </w:r>
      <w:r w:rsidR="00A22B02" w:rsidRPr="00DD414D">
        <w:rPr>
          <w:sz w:val="24"/>
          <w:szCs w:val="24"/>
        </w:rPr>
        <w:t xml:space="preserve"> = 0.17; average larval mass: </w:t>
      </w:r>
      <w:r w:rsidR="00261208" w:rsidRPr="00DD414D">
        <w:rPr>
          <w:rFonts w:cs="Arial"/>
          <w:bCs/>
          <w:sz w:val="24"/>
          <w:szCs w:val="24"/>
        </w:rPr>
        <w:t>χ</w:t>
      </w:r>
      <w:r w:rsidR="00261208" w:rsidRPr="00DD414D">
        <w:rPr>
          <w:rFonts w:cs="Arial"/>
          <w:bCs/>
          <w:sz w:val="24"/>
          <w:szCs w:val="24"/>
          <w:vertAlign w:val="superscript"/>
        </w:rPr>
        <w:t>2</w:t>
      </w:r>
      <w:r w:rsidR="00261208" w:rsidRPr="00DD414D">
        <w:rPr>
          <w:rFonts w:cs="Arial"/>
          <w:bCs/>
          <w:sz w:val="24"/>
          <w:szCs w:val="24"/>
          <w:vertAlign w:val="subscript"/>
        </w:rPr>
        <w:t>2</w:t>
      </w:r>
      <w:r w:rsidR="00BF466D" w:rsidRPr="00DA0331">
        <w:rPr>
          <w:rFonts w:cs="Arial"/>
          <w:bCs/>
          <w:sz w:val="24"/>
          <w:szCs w:val="24"/>
        </w:rPr>
        <w:t xml:space="preserve"> = </w:t>
      </w:r>
      <w:r w:rsidR="00DD414D" w:rsidRPr="00DA0331">
        <w:rPr>
          <w:rFonts w:cs="Arial"/>
          <w:bCs/>
          <w:sz w:val="24"/>
          <w:szCs w:val="24"/>
        </w:rPr>
        <w:t>3.3</w:t>
      </w:r>
      <w:r w:rsidR="00BF466D" w:rsidRPr="00DA0331">
        <w:rPr>
          <w:rFonts w:cs="Arial"/>
          <w:bCs/>
          <w:sz w:val="24"/>
          <w:szCs w:val="24"/>
        </w:rPr>
        <w:t>,</w:t>
      </w:r>
      <w:r w:rsidR="00261208" w:rsidRPr="00DA0331">
        <w:rPr>
          <w:rFonts w:cs="Arial"/>
          <w:bCs/>
          <w:sz w:val="24"/>
          <w:szCs w:val="24"/>
        </w:rPr>
        <w:t xml:space="preserve"> </w:t>
      </w:r>
      <w:r w:rsidR="00A22B02" w:rsidRPr="00DD414D">
        <w:rPr>
          <w:i/>
          <w:iCs/>
          <w:sz w:val="24"/>
          <w:szCs w:val="24"/>
        </w:rPr>
        <w:t>P</w:t>
      </w:r>
      <w:r w:rsidR="00A22B02" w:rsidRPr="00DD414D">
        <w:rPr>
          <w:sz w:val="24"/>
          <w:szCs w:val="24"/>
        </w:rPr>
        <w:t xml:space="preserve"> = 0.19</w:t>
      </w:r>
      <w:r w:rsidR="00DD414D" w:rsidRPr="00DD414D">
        <w:rPr>
          <w:sz w:val="24"/>
          <w:szCs w:val="24"/>
        </w:rPr>
        <w:t xml:space="preserve">; </w:t>
      </w:r>
      <w:r w:rsidR="00A22B02" w:rsidRPr="00DD414D">
        <w:rPr>
          <w:sz w:val="24"/>
          <w:szCs w:val="24"/>
        </w:rPr>
        <w:t xml:space="preserve">carcass use efficiency: </w:t>
      </w:r>
      <w:r w:rsidR="00261208" w:rsidRPr="00DD414D">
        <w:rPr>
          <w:rFonts w:cs="Arial"/>
          <w:bCs/>
          <w:sz w:val="24"/>
          <w:szCs w:val="24"/>
        </w:rPr>
        <w:t>χ</w:t>
      </w:r>
      <w:r w:rsidR="00261208" w:rsidRPr="00DD414D">
        <w:rPr>
          <w:rFonts w:cs="Arial"/>
          <w:bCs/>
          <w:sz w:val="24"/>
          <w:szCs w:val="24"/>
          <w:vertAlign w:val="superscript"/>
        </w:rPr>
        <w:t>2</w:t>
      </w:r>
      <w:r w:rsidR="00261208" w:rsidRPr="00DD414D">
        <w:rPr>
          <w:rFonts w:cs="Arial"/>
          <w:bCs/>
          <w:sz w:val="24"/>
          <w:szCs w:val="24"/>
          <w:vertAlign w:val="subscript"/>
        </w:rPr>
        <w:t>2</w:t>
      </w:r>
      <w:r w:rsidR="00BF466D" w:rsidRPr="00DA0331">
        <w:rPr>
          <w:rFonts w:cs="Arial"/>
          <w:bCs/>
          <w:sz w:val="24"/>
          <w:szCs w:val="24"/>
        </w:rPr>
        <w:t xml:space="preserve"> = </w:t>
      </w:r>
      <w:r w:rsidR="00DD414D" w:rsidRPr="00DA0331">
        <w:rPr>
          <w:rFonts w:cs="Arial"/>
          <w:bCs/>
          <w:sz w:val="24"/>
          <w:szCs w:val="24"/>
        </w:rPr>
        <w:t>0.4</w:t>
      </w:r>
      <w:r w:rsidR="00261208" w:rsidRPr="00DA0331">
        <w:rPr>
          <w:rFonts w:cs="Arial"/>
          <w:bCs/>
          <w:sz w:val="24"/>
          <w:szCs w:val="24"/>
        </w:rPr>
        <w:t xml:space="preserve">, </w:t>
      </w:r>
      <w:r w:rsidR="00A22B02" w:rsidRPr="00DD414D">
        <w:rPr>
          <w:i/>
          <w:iCs/>
          <w:sz w:val="24"/>
          <w:szCs w:val="24"/>
        </w:rPr>
        <w:t>P</w:t>
      </w:r>
      <w:r w:rsidR="00A22B02" w:rsidRPr="00DD414D">
        <w:rPr>
          <w:sz w:val="24"/>
          <w:szCs w:val="24"/>
        </w:rPr>
        <w:t xml:space="preserve"> = 0.81; Fig. 3).</w:t>
      </w:r>
    </w:p>
    <w:p w14:paraId="65E9B892" w14:textId="77777777" w:rsidR="0021621F" w:rsidRPr="00DD414D" w:rsidRDefault="0021621F" w:rsidP="00E442BE">
      <w:pPr>
        <w:spacing w:line="480" w:lineRule="auto"/>
        <w:rPr>
          <w:rFonts w:cs="Arial"/>
          <w:bCs/>
          <w:sz w:val="24"/>
          <w:szCs w:val="24"/>
        </w:rPr>
      </w:pPr>
    </w:p>
    <w:p w14:paraId="1C93B363" w14:textId="2F3A85AA" w:rsidR="001F0AA7" w:rsidRPr="00BE1E81" w:rsidRDefault="008B4C24" w:rsidP="00DA0331">
      <w:pPr>
        <w:spacing w:line="480" w:lineRule="auto"/>
        <w:jc w:val="center"/>
        <w:rPr>
          <w:rFonts w:cs="Arial"/>
          <w:bCs/>
          <w:color w:val="FF0000"/>
          <w:sz w:val="24"/>
          <w:szCs w:val="24"/>
        </w:rPr>
      </w:pPr>
      <w:r>
        <w:rPr>
          <w:rFonts w:cs="Arial"/>
          <w:bCs/>
          <w:i/>
          <w:iCs/>
          <w:color w:val="FF0000"/>
          <w:sz w:val="24"/>
          <w:szCs w:val="24"/>
        </w:rPr>
        <w:t>N</w:t>
      </w:r>
      <w:r w:rsidR="003C14E7" w:rsidRPr="00D34A69">
        <w:rPr>
          <w:rFonts w:cs="Arial"/>
          <w:bCs/>
          <w:i/>
          <w:iCs/>
          <w:color w:val="FF0000"/>
          <w:sz w:val="24"/>
          <w:szCs w:val="24"/>
        </w:rPr>
        <w:t>utritional composition</w:t>
      </w:r>
      <w:r>
        <w:rPr>
          <w:rFonts w:cs="Arial"/>
          <w:bCs/>
          <w:i/>
          <w:iCs/>
          <w:color w:val="FF0000"/>
          <w:sz w:val="24"/>
          <w:szCs w:val="24"/>
        </w:rPr>
        <w:t xml:space="preserve"> of carcasses</w:t>
      </w:r>
    </w:p>
    <w:p w14:paraId="0E141F49" w14:textId="24B037D4" w:rsidR="001F0AA7" w:rsidRDefault="007542CD" w:rsidP="00DA0331">
      <w:pPr>
        <w:spacing w:line="480" w:lineRule="auto"/>
        <w:rPr>
          <w:rFonts w:cs="Arial"/>
          <w:bCs/>
          <w:color w:val="FF0000"/>
          <w:sz w:val="24"/>
          <w:szCs w:val="24"/>
        </w:rPr>
      </w:pPr>
      <w:r>
        <w:rPr>
          <w:rFonts w:cs="Arial"/>
          <w:bCs/>
          <w:color w:val="FF0000"/>
          <w:sz w:val="24"/>
          <w:szCs w:val="24"/>
        </w:rPr>
        <w:t xml:space="preserve">Protein content was similar in </w:t>
      </w:r>
      <w:r w:rsidR="00EE2B02">
        <w:rPr>
          <w:rFonts w:cs="Arial"/>
          <w:bCs/>
          <w:color w:val="FF0000"/>
          <w:sz w:val="24"/>
          <w:szCs w:val="24"/>
        </w:rPr>
        <w:t xml:space="preserve">both </w:t>
      </w:r>
      <w:r>
        <w:rPr>
          <w:rFonts w:cs="Arial"/>
          <w:bCs/>
          <w:color w:val="FF0000"/>
          <w:sz w:val="24"/>
          <w:szCs w:val="24"/>
        </w:rPr>
        <w:t>lab and wild carcasses</w:t>
      </w:r>
      <w:r w:rsidR="0053456D">
        <w:rPr>
          <w:rFonts w:cs="Arial"/>
          <w:bCs/>
          <w:color w:val="FF0000"/>
          <w:sz w:val="24"/>
          <w:szCs w:val="24"/>
        </w:rPr>
        <w:t xml:space="preserve"> (</w:t>
      </w:r>
      <w:r w:rsidR="0053456D" w:rsidRPr="00DA0331">
        <w:rPr>
          <w:rFonts w:cs="Arial"/>
          <w:bCs/>
          <w:color w:val="FF0000"/>
          <w:sz w:val="24"/>
          <w:szCs w:val="24"/>
        </w:rPr>
        <w:t>χ</w:t>
      </w:r>
      <w:r w:rsidR="0053456D" w:rsidRPr="00DA0331">
        <w:rPr>
          <w:rFonts w:cs="Arial"/>
          <w:bCs/>
          <w:color w:val="FF0000"/>
          <w:sz w:val="24"/>
          <w:szCs w:val="24"/>
          <w:vertAlign w:val="superscript"/>
        </w:rPr>
        <w:t>2</w:t>
      </w:r>
      <w:r w:rsidR="0053456D" w:rsidRPr="00DA0331">
        <w:rPr>
          <w:rFonts w:cs="Arial"/>
          <w:bCs/>
          <w:color w:val="FF0000"/>
          <w:sz w:val="24"/>
          <w:szCs w:val="24"/>
        </w:rPr>
        <w:t xml:space="preserve"> = </w:t>
      </w:r>
      <w:r w:rsidR="0053456D">
        <w:rPr>
          <w:rFonts w:cs="Arial"/>
          <w:bCs/>
          <w:color w:val="FF0000"/>
          <w:sz w:val="24"/>
          <w:szCs w:val="24"/>
        </w:rPr>
        <w:t>3.50</w:t>
      </w:r>
      <w:r w:rsidR="0053456D" w:rsidRPr="00DA0331">
        <w:rPr>
          <w:rFonts w:cs="Arial"/>
          <w:bCs/>
          <w:color w:val="FF0000"/>
          <w:sz w:val="24"/>
          <w:szCs w:val="24"/>
        </w:rPr>
        <w:t xml:space="preserve">, d.f. = 1, P </w:t>
      </w:r>
      <w:r w:rsidR="0053456D">
        <w:rPr>
          <w:rFonts w:cs="Arial"/>
          <w:bCs/>
          <w:color w:val="FF0000"/>
          <w:sz w:val="24"/>
          <w:szCs w:val="24"/>
        </w:rPr>
        <w:t>=</w:t>
      </w:r>
      <w:r w:rsidR="0053456D" w:rsidRPr="00DA0331">
        <w:rPr>
          <w:rFonts w:cs="Arial"/>
          <w:bCs/>
          <w:color w:val="FF0000"/>
          <w:sz w:val="24"/>
          <w:szCs w:val="24"/>
        </w:rPr>
        <w:t xml:space="preserve"> 0.0</w:t>
      </w:r>
      <w:r w:rsidR="0053456D">
        <w:rPr>
          <w:rFonts w:cs="Arial"/>
          <w:bCs/>
          <w:color w:val="FF0000"/>
          <w:sz w:val="24"/>
          <w:szCs w:val="24"/>
        </w:rPr>
        <w:t>61</w:t>
      </w:r>
      <w:r w:rsidR="00B85E4E">
        <w:rPr>
          <w:rFonts w:cs="Arial"/>
          <w:bCs/>
          <w:color w:val="FF0000"/>
          <w:sz w:val="24"/>
          <w:szCs w:val="24"/>
        </w:rPr>
        <w:t>; Fig. 4a</w:t>
      </w:r>
      <w:r w:rsidR="0053456D">
        <w:rPr>
          <w:rFonts w:cs="Arial"/>
          <w:bCs/>
          <w:color w:val="FF0000"/>
          <w:sz w:val="24"/>
          <w:szCs w:val="24"/>
        </w:rPr>
        <w:t>)</w:t>
      </w:r>
      <w:r w:rsidR="00EE2B02">
        <w:rPr>
          <w:rFonts w:cs="Arial"/>
          <w:bCs/>
          <w:color w:val="FF0000"/>
          <w:sz w:val="24"/>
          <w:szCs w:val="24"/>
        </w:rPr>
        <w:t>.</w:t>
      </w:r>
      <w:r>
        <w:rPr>
          <w:rFonts w:cs="Arial"/>
          <w:bCs/>
          <w:color w:val="FF0000"/>
          <w:sz w:val="24"/>
          <w:szCs w:val="24"/>
        </w:rPr>
        <w:t xml:space="preserve"> </w:t>
      </w:r>
      <w:r w:rsidR="00EE2B02">
        <w:rPr>
          <w:rFonts w:cs="Arial"/>
          <w:bCs/>
          <w:color w:val="FF0000"/>
          <w:sz w:val="24"/>
          <w:szCs w:val="24"/>
        </w:rPr>
        <w:t>However,</w:t>
      </w:r>
      <w:r>
        <w:rPr>
          <w:rFonts w:cs="Arial"/>
          <w:bCs/>
          <w:color w:val="FF0000"/>
          <w:sz w:val="24"/>
          <w:szCs w:val="24"/>
        </w:rPr>
        <w:t xml:space="preserve"> focusing </w:t>
      </w:r>
      <w:r w:rsidR="00EE2B02">
        <w:rPr>
          <w:rFonts w:cs="Arial"/>
          <w:bCs/>
          <w:color w:val="FF0000"/>
          <w:sz w:val="24"/>
          <w:szCs w:val="24"/>
        </w:rPr>
        <w:t xml:space="preserve">specifically </w:t>
      </w:r>
      <w:r>
        <w:rPr>
          <w:rFonts w:cs="Arial"/>
          <w:bCs/>
          <w:color w:val="FF0000"/>
          <w:sz w:val="24"/>
          <w:szCs w:val="24"/>
        </w:rPr>
        <w:t xml:space="preserve">on wild carcasses, </w:t>
      </w:r>
      <w:r w:rsidR="0053456D">
        <w:rPr>
          <w:rFonts w:cs="Arial"/>
          <w:bCs/>
          <w:color w:val="FF0000"/>
          <w:sz w:val="24"/>
          <w:szCs w:val="24"/>
        </w:rPr>
        <w:t>carcass taxa differed in their protein content (</w:t>
      </w:r>
      <w:r w:rsidR="0053456D" w:rsidRPr="002E2162">
        <w:rPr>
          <w:rFonts w:cs="Arial"/>
          <w:bCs/>
          <w:color w:val="FF0000"/>
          <w:sz w:val="24"/>
          <w:szCs w:val="24"/>
        </w:rPr>
        <w:t>χ</w:t>
      </w:r>
      <w:r w:rsidR="0053456D" w:rsidRPr="002E2162">
        <w:rPr>
          <w:rFonts w:cs="Arial"/>
          <w:bCs/>
          <w:color w:val="FF0000"/>
          <w:sz w:val="24"/>
          <w:szCs w:val="24"/>
          <w:vertAlign w:val="superscript"/>
        </w:rPr>
        <w:t>2</w:t>
      </w:r>
      <w:r w:rsidR="0053456D" w:rsidRPr="002E2162">
        <w:rPr>
          <w:rFonts w:cs="Arial"/>
          <w:bCs/>
          <w:color w:val="FF0000"/>
          <w:sz w:val="24"/>
          <w:szCs w:val="24"/>
        </w:rPr>
        <w:t xml:space="preserve"> = </w:t>
      </w:r>
      <w:r w:rsidR="0053456D">
        <w:rPr>
          <w:rFonts w:cs="Arial"/>
          <w:bCs/>
          <w:color w:val="FF0000"/>
          <w:sz w:val="24"/>
          <w:szCs w:val="24"/>
        </w:rPr>
        <w:t>27.07</w:t>
      </w:r>
      <w:r w:rsidR="0053456D" w:rsidRPr="002E2162">
        <w:rPr>
          <w:rFonts w:cs="Arial"/>
          <w:bCs/>
          <w:color w:val="FF0000"/>
          <w:sz w:val="24"/>
          <w:szCs w:val="24"/>
        </w:rPr>
        <w:t xml:space="preserve">, d.f. = </w:t>
      </w:r>
      <w:r w:rsidR="0053456D">
        <w:rPr>
          <w:rFonts w:cs="Arial"/>
          <w:bCs/>
          <w:color w:val="FF0000"/>
          <w:sz w:val="24"/>
          <w:szCs w:val="24"/>
        </w:rPr>
        <w:t>2</w:t>
      </w:r>
      <w:r w:rsidR="0053456D" w:rsidRPr="002E2162">
        <w:rPr>
          <w:rFonts w:cs="Arial"/>
          <w:bCs/>
          <w:color w:val="FF0000"/>
          <w:sz w:val="24"/>
          <w:szCs w:val="24"/>
        </w:rPr>
        <w:t xml:space="preserve">, P </w:t>
      </w:r>
      <w:r w:rsidR="0053456D">
        <w:rPr>
          <w:rFonts w:cs="Arial"/>
          <w:bCs/>
          <w:color w:val="FF0000"/>
          <w:sz w:val="24"/>
          <w:szCs w:val="24"/>
        </w:rPr>
        <w:t>&lt;</w:t>
      </w:r>
      <w:r w:rsidR="0053456D" w:rsidRPr="002E2162">
        <w:rPr>
          <w:rFonts w:cs="Arial"/>
          <w:bCs/>
          <w:color w:val="FF0000"/>
          <w:sz w:val="24"/>
          <w:szCs w:val="24"/>
        </w:rPr>
        <w:t xml:space="preserve"> 0.0</w:t>
      </w:r>
      <w:r w:rsidR="0053456D">
        <w:rPr>
          <w:rFonts w:cs="Arial"/>
          <w:bCs/>
          <w:color w:val="FF0000"/>
          <w:sz w:val="24"/>
          <w:szCs w:val="24"/>
        </w:rPr>
        <w:t>01</w:t>
      </w:r>
      <w:r w:rsidR="00B85E4E">
        <w:rPr>
          <w:rFonts w:cs="Arial"/>
          <w:bCs/>
          <w:color w:val="FF0000"/>
          <w:sz w:val="24"/>
          <w:szCs w:val="24"/>
        </w:rPr>
        <w:t>; Fig. 4b</w:t>
      </w:r>
      <w:r w:rsidR="0053456D">
        <w:rPr>
          <w:rFonts w:cs="Arial"/>
          <w:bCs/>
          <w:color w:val="FF0000"/>
          <w:sz w:val="24"/>
          <w:szCs w:val="24"/>
        </w:rPr>
        <w:t xml:space="preserve">): </w:t>
      </w:r>
      <w:r>
        <w:rPr>
          <w:rFonts w:cs="Arial"/>
          <w:bCs/>
          <w:color w:val="FF0000"/>
          <w:sz w:val="24"/>
          <w:szCs w:val="24"/>
        </w:rPr>
        <w:t xml:space="preserve">reptile carcasses </w:t>
      </w:r>
      <w:r w:rsidR="00EE2B02">
        <w:rPr>
          <w:rFonts w:cs="Arial"/>
          <w:bCs/>
          <w:color w:val="FF0000"/>
          <w:sz w:val="24"/>
          <w:szCs w:val="24"/>
        </w:rPr>
        <w:t>had</w:t>
      </w:r>
      <w:r>
        <w:rPr>
          <w:rFonts w:cs="Arial"/>
          <w:bCs/>
          <w:color w:val="FF0000"/>
          <w:sz w:val="24"/>
          <w:szCs w:val="24"/>
        </w:rPr>
        <w:t xml:space="preserve"> significantly lower </w:t>
      </w:r>
      <w:r w:rsidR="00EE2B02">
        <w:rPr>
          <w:rFonts w:cs="Arial"/>
          <w:bCs/>
          <w:color w:val="FF0000"/>
          <w:sz w:val="24"/>
          <w:szCs w:val="24"/>
        </w:rPr>
        <w:t xml:space="preserve">protein content </w:t>
      </w:r>
      <w:r>
        <w:rPr>
          <w:rFonts w:cs="Arial"/>
          <w:bCs/>
          <w:color w:val="FF0000"/>
          <w:sz w:val="24"/>
          <w:szCs w:val="24"/>
        </w:rPr>
        <w:t xml:space="preserve">than mammal </w:t>
      </w:r>
      <w:r w:rsidR="0053456D">
        <w:rPr>
          <w:rFonts w:cs="Arial"/>
          <w:bCs/>
          <w:color w:val="FF0000"/>
          <w:sz w:val="24"/>
          <w:szCs w:val="24"/>
        </w:rPr>
        <w:t>(</w:t>
      </w:r>
      <w:r w:rsidR="0053456D">
        <w:rPr>
          <w:rFonts w:cs="Arial"/>
          <w:bCs/>
          <w:i/>
          <w:iCs/>
          <w:color w:val="FF0000"/>
          <w:sz w:val="24"/>
          <w:szCs w:val="24"/>
        </w:rPr>
        <w:t xml:space="preserve">z </w:t>
      </w:r>
      <w:r w:rsidR="0053456D">
        <w:rPr>
          <w:rFonts w:cs="Arial"/>
          <w:bCs/>
          <w:color w:val="FF0000"/>
          <w:sz w:val="24"/>
          <w:szCs w:val="24"/>
        </w:rPr>
        <w:t xml:space="preserve">= 3.78, P &lt; 0.001) </w:t>
      </w:r>
      <w:r>
        <w:rPr>
          <w:rFonts w:cs="Arial"/>
          <w:bCs/>
          <w:color w:val="FF0000"/>
          <w:sz w:val="24"/>
          <w:szCs w:val="24"/>
        </w:rPr>
        <w:t>and bird carcasses</w:t>
      </w:r>
      <w:r w:rsidR="0053456D">
        <w:rPr>
          <w:rFonts w:cs="Arial"/>
          <w:bCs/>
          <w:color w:val="FF0000"/>
          <w:sz w:val="24"/>
          <w:szCs w:val="24"/>
        </w:rPr>
        <w:t xml:space="preserve"> (</w:t>
      </w:r>
      <w:r w:rsidR="0053456D">
        <w:rPr>
          <w:rFonts w:cs="Arial"/>
          <w:bCs/>
          <w:i/>
          <w:iCs/>
          <w:color w:val="FF0000"/>
          <w:sz w:val="24"/>
          <w:szCs w:val="24"/>
        </w:rPr>
        <w:t xml:space="preserve">z </w:t>
      </w:r>
      <w:r w:rsidR="0053456D">
        <w:rPr>
          <w:rFonts w:cs="Arial"/>
          <w:bCs/>
          <w:color w:val="FF0000"/>
          <w:sz w:val="24"/>
          <w:szCs w:val="24"/>
        </w:rPr>
        <w:t>= 5.05, P &lt; 0.001)</w:t>
      </w:r>
      <w:r>
        <w:rPr>
          <w:rFonts w:cs="Arial"/>
          <w:bCs/>
          <w:color w:val="FF0000"/>
          <w:sz w:val="24"/>
          <w:szCs w:val="24"/>
        </w:rPr>
        <w:t xml:space="preserve">. </w:t>
      </w:r>
      <w:r w:rsidR="00EE2B02">
        <w:rPr>
          <w:rFonts w:cs="Arial"/>
          <w:bCs/>
          <w:color w:val="FF0000"/>
          <w:sz w:val="24"/>
          <w:szCs w:val="24"/>
        </w:rPr>
        <w:t>Regarding</w:t>
      </w:r>
      <w:r w:rsidR="005276FF">
        <w:rPr>
          <w:rFonts w:cs="Arial"/>
          <w:bCs/>
          <w:color w:val="FF0000"/>
          <w:sz w:val="24"/>
          <w:szCs w:val="24"/>
        </w:rPr>
        <w:t xml:space="preserve"> fat content, </w:t>
      </w:r>
      <w:r w:rsidR="00EE2B02">
        <w:rPr>
          <w:rFonts w:cs="Arial"/>
          <w:bCs/>
          <w:color w:val="FF0000"/>
          <w:sz w:val="24"/>
          <w:szCs w:val="24"/>
        </w:rPr>
        <w:t xml:space="preserve">there was no significant </w:t>
      </w:r>
      <w:r w:rsidR="00EE2B02">
        <w:rPr>
          <w:rFonts w:cs="Arial"/>
          <w:bCs/>
          <w:color w:val="FF0000"/>
          <w:sz w:val="24"/>
          <w:szCs w:val="24"/>
        </w:rPr>
        <w:lastRenderedPageBreak/>
        <w:t xml:space="preserve">difference between </w:t>
      </w:r>
      <w:r w:rsidR="005276FF">
        <w:rPr>
          <w:rFonts w:cs="Arial"/>
          <w:bCs/>
          <w:color w:val="FF0000"/>
          <w:sz w:val="24"/>
          <w:szCs w:val="24"/>
        </w:rPr>
        <w:t>lab and wild carcasses</w:t>
      </w:r>
      <w:r w:rsidR="00663CF0">
        <w:rPr>
          <w:rFonts w:cs="Arial"/>
          <w:bCs/>
          <w:color w:val="FF0000"/>
          <w:sz w:val="24"/>
          <w:szCs w:val="24"/>
        </w:rPr>
        <w:t xml:space="preserve"> (</w:t>
      </w:r>
      <w:r w:rsidR="00663CF0" w:rsidRPr="002E2162">
        <w:rPr>
          <w:rFonts w:cs="Arial"/>
          <w:bCs/>
          <w:color w:val="FF0000"/>
          <w:sz w:val="24"/>
          <w:szCs w:val="24"/>
        </w:rPr>
        <w:t>χ</w:t>
      </w:r>
      <w:r w:rsidR="00663CF0" w:rsidRPr="002E2162">
        <w:rPr>
          <w:rFonts w:cs="Arial"/>
          <w:bCs/>
          <w:color w:val="FF0000"/>
          <w:sz w:val="24"/>
          <w:szCs w:val="24"/>
          <w:vertAlign w:val="superscript"/>
        </w:rPr>
        <w:t>2</w:t>
      </w:r>
      <w:r w:rsidR="00663CF0" w:rsidRPr="002E2162">
        <w:rPr>
          <w:rFonts w:cs="Arial"/>
          <w:bCs/>
          <w:color w:val="FF0000"/>
          <w:sz w:val="24"/>
          <w:szCs w:val="24"/>
        </w:rPr>
        <w:t xml:space="preserve"> = </w:t>
      </w:r>
      <w:r w:rsidR="00663CF0">
        <w:rPr>
          <w:rFonts w:cs="Arial"/>
          <w:bCs/>
          <w:color w:val="FF0000"/>
          <w:sz w:val="24"/>
          <w:szCs w:val="24"/>
        </w:rPr>
        <w:t>1.55</w:t>
      </w:r>
      <w:r w:rsidR="00663CF0" w:rsidRPr="002E2162">
        <w:rPr>
          <w:rFonts w:cs="Arial"/>
          <w:bCs/>
          <w:color w:val="FF0000"/>
          <w:sz w:val="24"/>
          <w:szCs w:val="24"/>
        </w:rPr>
        <w:t xml:space="preserve">, d.f. = </w:t>
      </w:r>
      <w:r w:rsidR="00663CF0">
        <w:rPr>
          <w:rFonts w:cs="Arial"/>
          <w:bCs/>
          <w:color w:val="FF0000"/>
          <w:sz w:val="24"/>
          <w:szCs w:val="24"/>
        </w:rPr>
        <w:t>1</w:t>
      </w:r>
      <w:r w:rsidR="00663CF0" w:rsidRPr="002E2162">
        <w:rPr>
          <w:rFonts w:cs="Arial"/>
          <w:bCs/>
          <w:color w:val="FF0000"/>
          <w:sz w:val="24"/>
          <w:szCs w:val="24"/>
        </w:rPr>
        <w:t xml:space="preserve">, P </w:t>
      </w:r>
      <w:r w:rsidR="00663CF0">
        <w:rPr>
          <w:rFonts w:cs="Arial"/>
          <w:bCs/>
          <w:color w:val="FF0000"/>
          <w:sz w:val="24"/>
          <w:szCs w:val="24"/>
        </w:rPr>
        <w:t>=</w:t>
      </w:r>
      <w:r w:rsidR="00663CF0" w:rsidRPr="002E2162">
        <w:rPr>
          <w:rFonts w:cs="Arial"/>
          <w:bCs/>
          <w:color w:val="FF0000"/>
          <w:sz w:val="24"/>
          <w:szCs w:val="24"/>
        </w:rPr>
        <w:t xml:space="preserve"> 0.</w:t>
      </w:r>
      <w:r w:rsidR="00663CF0">
        <w:rPr>
          <w:rFonts w:cs="Arial"/>
          <w:bCs/>
          <w:color w:val="FF0000"/>
          <w:sz w:val="24"/>
          <w:szCs w:val="24"/>
        </w:rPr>
        <w:t>213</w:t>
      </w:r>
      <w:r w:rsidR="00B85E4E">
        <w:rPr>
          <w:rFonts w:cs="Arial"/>
          <w:bCs/>
          <w:color w:val="FF0000"/>
          <w:sz w:val="24"/>
          <w:szCs w:val="24"/>
        </w:rPr>
        <w:t>; Fig. 4c</w:t>
      </w:r>
      <w:r w:rsidR="00663CF0">
        <w:rPr>
          <w:rFonts w:cs="Arial"/>
          <w:bCs/>
          <w:color w:val="FF0000"/>
          <w:sz w:val="24"/>
          <w:szCs w:val="24"/>
        </w:rPr>
        <w:t>)</w:t>
      </w:r>
      <w:r w:rsidR="005276FF">
        <w:rPr>
          <w:rFonts w:cs="Arial"/>
          <w:bCs/>
          <w:color w:val="FF0000"/>
          <w:sz w:val="24"/>
          <w:szCs w:val="24"/>
        </w:rPr>
        <w:t xml:space="preserve">, </w:t>
      </w:r>
      <w:r w:rsidR="00EE2B02">
        <w:rPr>
          <w:rFonts w:cs="Arial"/>
          <w:bCs/>
          <w:color w:val="FF0000"/>
          <w:sz w:val="24"/>
          <w:szCs w:val="24"/>
        </w:rPr>
        <w:t>nor among the different carcass taxa</w:t>
      </w:r>
      <w:r w:rsidR="00663CF0">
        <w:rPr>
          <w:rFonts w:cs="Arial"/>
          <w:bCs/>
          <w:color w:val="FF0000"/>
          <w:sz w:val="24"/>
          <w:szCs w:val="24"/>
        </w:rPr>
        <w:t xml:space="preserve"> (</w:t>
      </w:r>
      <w:r w:rsidR="00663CF0" w:rsidRPr="002E2162">
        <w:rPr>
          <w:rFonts w:cs="Arial"/>
          <w:bCs/>
          <w:color w:val="FF0000"/>
          <w:sz w:val="24"/>
          <w:szCs w:val="24"/>
        </w:rPr>
        <w:t>χ</w:t>
      </w:r>
      <w:r w:rsidR="00663CF0" w:rsidRPr="002E2162">
        <w:rPr>
          <w:rFonts w:cs="Arial"/>
          <w:bCs/>
          <w:color w:val="FF0000"/>
          <w:sz w:val="24"/>
          <w:szCs w:val="24"/>
          <w:vertAlign w:val="superscript"/>
        </w:rPr>
        <w:t>2</w:t>
      </w:r>
      <w:r w:rsidR="00663CF0" w:rsidRPr="002E2162">
        <w:rPr>
          <w:rFonts w:cs="Arial"/>
          <w:bCs/>
          <w:color w:val="FF0000"/>
          <w:sz w:val="24"/>
          <w:szCs w:val="24"/>
        </w:rPr>
        <w:t xml:space="preserve"> = </w:t>
      </w:r>
      <w:r w:rsidR="00663CF0">
        <w:rPr>
          <w:rFonts w:cs="Arial"/>
          <w:bCs/>
          <w:color w:val="FF0000"/>
          <w:sz w:val="24"/>
          <w:szCs w:val="24"/>
        </w:rPr>
        <w:t>2.93</w:t>
      </w:r>
      <w:r w:rsidR="00663CF0" w:rsidRPr="002E2162">
        <w:rPr>
          <w:rFonts w:cs="Arial"/>
          <w:bCs/>
          <w:color w:val="FF0000"/>
          <w:sz w:val="24"/>
          <w:szCs w:val="24"/>
        </w:rPr>
        <w:t xml:space="preserve">, d.f. = </w:t>
      </w:r>
      <w:r w:rsidR="00663CF0">
        <w:rPr>
          <w:rFonts w:cs="Arial"/>
          <w:bCs/>
          <w:color w:val="FF0000"/>
          <w:sz w:val="24"/>
          <w:szCs w:val="24"/>
        </w:rPr>
        <w:t>2</w:t>
      </w:r>
      <w:r w:rsidR="00663CF0" w:rsidRPr="002E2162">
        <w:rPr>
          <w:rFonts w:cs="Arial"/>
          <w:bCs/>
          <w:color w:val="FF0000"/>
          <w:sz w:val="24"/>
          <w:szCs w:val="24"/>
        </w:rPr>
        <w:t xml:space="preserve">, P </w:t>
      </w:r>
      <w:r w:rsidR="00663CF0">
        <w:rPr>
          <w:rFonts w:cs="Arial"/>
          <w:bCs/>
          <w:color w:val="FF0000"/>
          <w:sz w:val="24"/>
          <w:szCs w:val="24"/>
        </w:rPr>
        <w:t>=</w:t>
      </w:r>
      <w:r w:rsidR="00663CF0" w:rsidRPr="002E2162">
        <w:rPr>
          <w:rFonts w:cs="Arial"/>
          <w:bCs/>
          <w:color w:val="FF0000"/>
          <w:sz w:val="24"/>
          <w:szCs w:val="24"/>
        </w:rPr>
        <w:t xml:space="preserve"> 0.</w:t>
      </w:r>
      <w:r w:rsidR="00663CF0">
        <w:rPr>
          <w:rFonts w:cs="Arial"/>
          <w:bCs/>
          <w:color w:val="FF0000"/>
          <w:sz w:val="24"/>
          <w:szCs w:val="24"/>
        </w:rPr>
        <w:t>231</w:t>
      </w:r>
      <w:r w:rsidR="00B85E4E">
        <w:rPr>
          <w:rFonts w:cs="Arial"/>
          <w:bCs/>
          <w:color w:val="FF0000"/>
          <w:sz w:val="24"/>
          <w:szCs w:val="24"/>
        </w:rPr>
        <w:t>; Fig. 4d</w:t>
      </w:r>
      <w:r w:rsidR="00663CF0">
        <w:rPr>
          <w:rFonts w:cs="Arial"/>
          <w:bCs/>
          <w:color w:val="FF0000"/>
          <w:sz w:val="24"/>
          <w:szCs w:val="24"/>
        </w:rPr>
        <w:t>)</w:t>
      </w:r>
      <w:r w:rsidR="00EE2B02">
        <w:rPr>
          <w:rFonts w:cs="Arial"/>
          <w:bCs/>
          <w:color w:val="FF0000"/>
          <w:sz w:val="24"/>
          <w:szCs w:val="24"/>
        </w:rPr>
        <w:t>.</w:t>
      </w:r>
    </w:p>
    <w:p w14:paraId="27E71207" w14:textId="77777777" w:rsidR="00845FD4" w:rsidRDefault="00845FD4" w:rsidP="00DA0331">
      <w:pPr>
        <w:spacing w:line="480" w:lineRule="auto"/>
        <w:rPr>
          <w:rFonts w:cs="Arial"/>
          <w:bCs/>
          <w:color w:val="FF0000"/>
          <w:sz w:val="24"/>
          <w:szCs w:val="24"/>
        </w:rPr>
      </w:pPr>
    </w:p>
    <w:p w14:paraId="002EE4E8" w14:textId="703B1121" w:rsidR="00845FD4" w:rsidRDefault="00845FD4" w:rsidP="00845FD4">
      <w:pPr>
        <w:spacing w:line="480" w:lineRule="auto"/>
        <w:jc w:val="center"/>
        <w:rPr>
          <w:rFonts w:cs="Arial"/>
          <w:bCs/>
          <w:color w:val="FF0000"/>
          <w:sz w:val="24"/>
          <w:szCs w:val="24"/>
        </w:rPr>
      </w:pPr>
      <w:r>
        <w:rPr>
          <w:rFonts w:cs="Arial"/>
          <w:bCs/>
          <w:i/>
          <w:iCs/>
          <w:color w:val="FF0000"/>
          <w:sz w:val="24"/>
          <w:szCs w:val="24"/>
        </w:rPr>
        <w:t>Larval feeding experiments</w:t>
      </w:r>
    </w:p>
    <w:p w14:paraId="57A995EE" w14:textId="4F42D3D0" w:rsidR="00DA0331" w:rsidRDefault="00EE2B02" w:rsidP="00DA0331">
      <w:pPr>
        <w:spacing w:line="480" w:lineRule="auto"/>
        <w:rPr>
          <w:rFonts w:cs="Arial"/>
          <w:bCs/>
          <w:color w:val="FF0000"/>
          <w:sz w:val="24"/>
          <w:szCs w:val="24"/>
        </w:rPr>
      </w:pPr>
      <w:r>
        <w:rPr>
          <w:rFonts w:cs="Arial"/>
          <w:bCs/>
          <w:color w:val="FF0000"/>
          <w:sz w:val="24"/>
          <w:szCs w:val="24"/>
        </w:rPr>
        <w:t xml:space="preserve">When </w:t>
      </w:r>
      <w:r w:rsidR="009E3622">
        <w:rPr>
          <w:rFonts w:cs="Arial"/>
          <w:bCs/>
          <w:color w:val="FF0000"/>
          <w:sz w:val="24"/>
          <w:szCs w:val="24"/>
        </w:rPr>
        <w:t>newly-hatched</w:t>
      </w:r>
      <w:r w:rsidR="009A04CC">
        <w:rPr>
          <w:rFonts w:cs="Arial"/>
          <w:bCs/>
          <w:color w:val="FF0000"/>
          <w:sz w:val="24"/>
          <w:szCs w:val="24"/>
        </w:rPr>
        <w:t xml:space="preserve"> larvae</w:t>
      </w:r>
      <w:r>
        <w:rPr>
          <w:rFonts w:cs="Arial"/>
          <w:bCs/>
          <w:color w:val="FF0000"/>
          <w:sz w:val="24"/>
          <w:szCs w:val="24"/>
        </w:rPr>
        <w:t xml:space="preserve"> were fed different types of carcasses</w:t>
      </w:r>
      <w:r w:rsidR="009A04CC">
        <w:rPr>
          <w:rFonts w:cs="Arial"/>
          <w:bCs/>
          <w:color w:val="FF0000"/>
          <w:sz w:val="24"/>
          <w:szCs w:val="24"/>
        </w:rPr>
        <w:t xml:space="preserve">, </w:t>
      </w:r>
      <w:r>
        <w:rPr>
          <w:rFonts w:cs="Arial"/>
          <w:bCs/>
          <w:color w:val="FF0000"/>
          <w:sz w:val="24"/>
          <w:szCs w:val="24"/>
        </w:rPr>
        <w:t xml:space="preserve">the individual larval mass at dispersal </w:t>
      </w:r>
      <w:r w:rsidR="009A04CC">
        <w:rPr>
          <w:rFonts w:cs="Arial"/>
          <w:bCs/>
          <w:color w:val="FF0000"/>
          <w:sz w:val="24"/>
          <w:szCs w:val="24"/>
        </w:rPr>
        <w:t>w</w:t>
      </w:r>
      <w:r>
        <w:rPr>
          <w:rFonts w:cs="Arial"/>
          <w:bCs/>
          <w:color w:val="FF0000"/>
          <w:sz w:val="24"/>
          <w:szCs w:val="24"/>
        </w:rPr>
        <w:t xml:space="preserve">as similar for those fed lab carcasses and those fed </w:t>
      </w:r>
      <w:r w:rsidR="009A04CC">
        <w:rPr>
          <w:rFonts w:cs="Arial"/>
          <w:bCs/>
          <w:color w:val="FF0000"/>
          <w:sz w:val="24"/>
          <w:szCs w:val="24"/>
        </w:rPr>
        <w:t>the wild carcasses</w:t>
      </w:r>
      <w:r w:rsidR="00BB6033">
        <w:rPr>
          <w:rFonts w:cs="Arial"/>
          <w:bCs/>
          <w:color w:val="FF0000"/>
          <w:sz w:val="24"/>
          <w:szCs w:val="24"/>
        </w:rPr>
        <w:t xml:space="preserve"> (</w:t>
      </w:r>
      <w:r w:rsidR="00BB6033" w:rsidRPr="002E2162">
        <w:rPr>
          <w:rFonts w:cs="Arial"/>
          <w:bCs/>
          <w:color w:val="FF0000"/>
          <w:sz w:val="24"/>
          <w:szCs w:val="24"/>
        </w:rPr>
        <w:t>χ</w:t>
      </w:r>
      <w:r w:rsidR="00BB6033" w:rsidRPr="002E2162">
        <w:rPr>
          <w:rFonts w:cs="Arial"/>
          <w:bCs/>
          <w:color w:val="FF0000"/>
          <w:sz w:val="24"/>
          <w:szCs w:val="24"/>
          <w:vertAlign w:val="superscript"/>
        </w:rPr>
        <w:t>2</w:t>
      </w:r>
      <w:r w:rsidR="00BB6033" w:rsidRPr="002E2162">
        <w:rPr>
          <w:rFonts w:cs="Arial"/>
          <w:bCs/>
          <w:color w:val="FF0000"/>
          <w:sz w:val="24"/>
          <w:szCs w:val="24"/>
        </w:rPr>
        <w:t xml:space="preserve"> = </w:t>
      </w:r>
      <w:r w:rsidR="00BB6033">
        <w:rPr>
          <w:rFonts w:cs="Arial"/>
          <w:bCs/>
          <w:color w:val="FF0000"/>
          <w:sz w:val="24"/>
          <w:szCs w:val="24"/>
        </w:rPr>
        <w:t>0.50</w:t>
      </w:r>
      <w:r w:rsidR="00BB6033" w:rsidRPr="002E2162">
        <w:rPr>
          <w:rFonts w:cs="Arial"/>
          <w:bCs/>
          <w:color w:val="FF0000"/>
          <w:sz w:val="24"/>
          <w:szCs w:val="24"/>
        </w:rPr>
        <w:t xml:space="preserve">, d.f. = </w:t>
      </w:r>
      <w:r w:rsidR="00BB6033">
        <w:rPr>
          <w:rFonts w:cs="Arial"/>
          <w:bCs/>
          <w:color w:val="FF0000"/>
          <w:sz w:val="24"/>
          <w:szCs w:val="24"/>
        </w:rPr>
        <w:t>1</w:t>
      </w:r>
      <w:r w:rsidR="00BB6033" w:rsidRPr="002E2162">
        <w:rPr>
          <w:rFonts w:cs="Arial"/>
          <w:bCs/>
          <w:color w:val="FF0000"/>
          <w:sz w:val="24"/>
          <w:szCs w:val="24"/>
        </w:rPr>
        <w:t xml:space="preserve">, P </w:t>
      </w:r>
      <w:r w:rsidR="00BB6033">
        <w:rPr>
          <w:rFonts w:cs="Arial"/>
          <w:bCs/>
          <w:color w:val="FF0000"/>
          <w:sz w:val="24"/>
          <w:szCs w:val="24"/>
        </w:rPr>
        <w:t>=</w:t>
      </w:r>
      <w:r w:rsidR="00BB6033" w:rsidRPr="002E2162">
        <w:rPr>
          <w:rFonts w:cs="Arial"/>
          <w:bCs/>
          <w:color w:val="FF0000"/>
          <w:sz w:val="24"/>
          <w:szCs w:val="24"/>
        </w:rPr>
        <w:t xml:space="preserve"> 0.</w:t>
      </w:r>
      <w:r w:rsidR="00BB6033">
        <w:rPr>
          <w:rFonts w:cs="Arial"/>
          <w:bCs/>
          <w:color w:val="FF0000"/>
          <w:sz w:val="24"/>
          <w:szCs w:val="24"/>
        </w:rPr>
        <w:t>481</w:t>
      </w:r>
      <w:r w:rsidR="00B85E4E">
        <w:rPr>
          <w:rFonts w:cs="Arial"/>
          <w:bCs/>
          <w:color w:val="FF0000"/>
          <w:sz w:val="24"/>
          <w:szCs w:val="24"/>
        </w:rPr>
        <w:t>; Fig. 4e</w:t>
      </w:r>
      <w:r w:rsidR="00BB6033">
        <w:rPr>
          <w:rFonts w:cs="Arial"/>
          <w:bCs/>
          <w:color w:val="FF0000"/>
          <w:sz w:val="24"/>
          <w:szCs w:val="24"/>
        </w:rPr>
        <w:t>)</w:t>
      </w:r>
      <w:r w:rsidR="009A04CC">
        <w:rPr>
          <w:rFonts w:cs="Arial"/>
          <w:bCs/>
          <w:color w:val="FF0000"/>
          <w:sz w:val="24"/>
          <w:szCs w:val="24"/>
        </w:rPr>
        <w:t xml:space="preserve">. </w:t>
      </w:r>
      <w:r>
        <w:rPr>
          <w:rFonts w:cs="Arial"/>
          <w:bCs/>
          <w:color w:val="FF0000"/>
          <w:sz w:val="24"/>
          <w:szCs w:val="24"/>
        </w:rPr>
        <w:t>However,</w:t>
      </w:r>
      <w:r w:rsidR="009A04CC">
        <w:rPr>
          <w:rFonts w:cs="Arial"/>
          <w:bCs/>
          <w:color w:val="FF0000"/>
          <w:sz w:val="24"/>
          <w:szCs w:val="24"/>
        </w:rPr>
        <w:t xml:space="preserve"> focusing on wild carcasses, </w:t>
      </w:r>
      <w:r>
        <w:rPr>
          <w:rFonts w:cs="Arial"/>
          <w:bCs/>
          <w:color w:val="FF0000"/>
          <w:sz w:val="24"/>
          <w:szCs w:val="24"/>
        </w:rPr>
        <w:t xml:space="preserve">the </w:t>
      </w:r>
      <w:r w:rsidR="00A000A5">
        <w:rPr>
          <w:rFonts w:cs="Arial"/>
          <w:bCs/>
          <w:color w:val="FF0000"/>
          <w:sz w:val="24"/>
          <w:szCs w:val="24"/>
        </w:rPr>
        <w:t xml:space="preserve">carcass taxon </w:t>
      </w:r>
      <w:r>
        <w:rPr>
          <w:rFonts w:cs="Arial"/>
          <w:bCs/>
          <w:color w:val="FF0000"/>
          <w:sz w:val="24"/>
          <w:szCs w:val="24"/>
        </w:rPr>
        <w:t xml:space="preserve">significantly </w:t>
      </w:r>
      <w:r w:rsidR="00A000A5">
        <w:rPr>
          <w:rFonts w:cs="Arial"/>
          <w:bCs/>
          <w:color w:val="FF0000"/>
          <w:sz w:val="24"/>
          <w:szCs w:val="24"/>
        </w:rPr>
        <w:t>influenced the larval mass</w:t>
      </w:r>
      <w:r w:rsidR="00BB6033">
        <w:rPr>
          <w:rFonts w:cs="Arial"/>
          <w:bCs/>
          <w:color w:val="FF0000"/>
          <w:sz w:val="24"/>
          <w:szCs w:val="24"/>
        </w:rPr>
        <w:t xml:space="preserve"> (</w:t>
      </w:r>
      <w:r w:rsidR="00BB6033" w:rsidRPr="002E2162">
        <w:rPr>
          <w:rFonts w:cs="Arial"/>
          <w:bCs/>
          <w:color w:val="FF0000"/>
          <w:sz w:val="24"/>
          <w:szCs w:val="24"/>
        </w:rPr>
        <w:t>χ</w:t>
      </w:r>
      <w:r w:rsidR="00BB6033" w:rsidRPr="002E2162">
        <w:rPr>
          <w:rFonts w:cs="Arial"/>
          <w:bCs/>
          <w:color w:val="FF0000"/>
          <w:sz w:val="24"/>
          <w:szCs w:val="24"/>
          <w:vertAlign w:val="superscript"/>
        </w:rPr>
        <w:t>2</w:t>
      </w:r>
      <w:r w:rsidR="00BB6033" w:rsidRPr="002E2162">
        <w:rPr>
          <w:rFonts w:cs="Arial"/>
          <w:bCs/>
          <w:color w:val="FF0000"/>
          <w:sz w:val="24"/>
          <w:szCs w:val="24"/>
        </w:rPr>
        <w:t xml:space="preserve"> = </w:t>
      </w:r>
      <w:r w:rsidR="00BB6033">
        <w:rPr>
          <w:rFonts w:cs="Arial"/>
          <w:bCs/>
          <w:color w:val="FF0000"/>
          <w:sz w:val="24"/>
          <w:szCs w:val="24"/>
        </w:rPr>
        <w:t>16.25</w:t>
      </w:r>
      <w:r w:rsidR="00BB6033" w:rsidRPr="002E2162">
        <w:rPr>
          <w:rFonts w:cs="Arial"/>
          <w:bCs/>
          <w:color w:val="FF0000"/>
          <w:sz w:val="24"/>
          <w:szCs w:val="24"/>
        </w:rPr>
        <w:t xml:space="preserve">, d.f. = </w:t>
      </w:r>
      <w:r w:rsidR="00BB6033">
        <w:rPr>
          <w:rFonts w:cs="Arial"/>
          <w:bCs/>
          <w:color w:val="FF0000"/>
          <w:sz w:val="24"/>
          <w:szCs w:val="24"/>
        </w:rPr>
        <w:t>2</w:t>
      </w:r>
      <w:r w:rsidR="00BB6033" w:rsidRPr="002E2162">
        <w:rPr>
          <w:rFonts w:cs="Arial"/>
          <w:bCs/>
          <w:color w:val="FF0000"/>
          <w:sz w:val="24"/>
          <w:szCs w:val="24"/>
        </w:rPr>
        <w:t xml:space="preserve">, P </w:t>
      </w:r>
      <w:r w:rsidR="00BB6033">
        <w:rPr>
          <w:rFonts w:cs="Arial"/>
          <w:bCs/>
          <w:color w:val="FF0000"/>
          <w:sz w:val="24"/>
          <w:szCs w:val="24"/>
        </w:rPr>
        <w:t>&lt;</w:t>
      </w:r>
      <w:r w:rsidR="00BB6033" w:rsidRPr="002E2162">
        <w:rPr>
          <w:rFonts w:cs="Arial"/>
          <w:bCs/>
          <w:color w:val="FF0000"/>
          <w:sz w:val="24"/>
          <w:szCs w:val="24"/>
        </w:rPr>
        <w:t xml:space="preserve"> 0.</w:t>
      </w:r>
      <w:r w:rsidR="00BB6033">
        <w:rPr>
          <w:rFonts w:cs="Arial"/>
          <w:bCs/>
          <w:color w:val="FF0000"/>
          <w:sz w:val="24"/>
          <w:szCs w:val="24"/>
        </w:rPr>
        <w:t>001</w:t>
      </w:r>
      <w:r w:rsidR="00B85E4E">
        <w:rPr>
          <w:rFonts w:cs="Arial"/>
          <w:bCs/>
          <w:color w:val="FF0000"/>
          <w:sz w:val="24"/>
          <w:szCs w:val="24"/>
        </w:rPr>
        <w:t>; Fig. 4f</w:t>
      </w:r>
      <w:r w:rsidR="00BB6033">
        <w:rPr>
          <w:rFonts w:cs="Arial"/>
          <w:bCs/>
          <w:color w:val="FF0000"/>
          <w:sz w:val="24"/>
          <w:szCs w:val="24"/>
        </w:rPr>
        <w:t>)</w:t>
      </w:r>
      <w:r>
        <w:rPr>
          <w:rFonts w:cs="Arial"/>
          <w:bCs/>
          <w:color w:val="FF0000"/>
          <w:sz w:val="24"/>
          <w:szCs w:val="24"/>
        </w:rPr>
        <w:t xml:space="preserve"> –</w:t>
      </w:r>
      <w:r w:rsidR="00A000A5">
        <w:rPr>
          <w:rFonts w:cs="Arial"/>
          <w:bCs/>
          <w:color w:val="FF0000"/>
          <w:sz w:val="24"/>
          <w:szCs w:val="24"/>
        </w:rPr>
        <w:t xml:space="preserve"> </w:t>
      </w:r>
      <w:r>
        <w:rPr>
          <w:rFonts w:cs="Arial"/>
          <w:bCs/>
          <w:color w:val="FF0000"/>
          <w:sz w:val="24"/>
          <w:szCs w:val="24"/>
        </w:rPr>
        <w:t xml:space="preserve">larvae fed bird carcasses had a heavier larval mass compared to those fed mammal carcasses </w:t>
      </w:r>
      <w:r w:rsidR="00BB6033">
        <w:rPr>
          <w:rFonts w:cs="Arial"/>
          <w:bCs/>
          <w:color w:val="FF0000"/>
          <w:sz w:val="24"/>
          <w:szCs w:val="24"/>
        </w:rPr>
        <w:t>(</w:t>
      </w:r>
      <w:r w:rsidR="00BB6033">
        <w:rPr>
          <w:rFonts w:cs="Arial"/>
          <w:bCs/>
          <w:i/>
          <w:iCs/>
          <w:color w:val="FF0000"/>
          <w:sz w:val="24"/>
          <w:szCs w:val="24"/>
        </w:rPr>
        <w:t xml:space="preserve">t </w:t>
      </w:r>
      <w:r w:rsidR="00BB6033">
        <w:rPr>
          <w:rFonts w:cs="Arial"/>
          <w:bCs/>
          <w:color w:val="FF0000"/>
          <w:sz w:val="24"/>
          <w:szCs w:val="24"/>
        </w:rPr>
        <w:t xml:space="preserve">= -3.93, P = 0.002) </w:t>
      </w:r>
      <w:r>
        <w:rPr>
          <w:rFonts w:cs="Arial"/>
          <w:bCs/>
          <w:color w:val="FF0000"/>
          <w:sz w:val="24"/>
          <w:szCs w:val="24"/>
        </w:rPr>
        <w:t xml:space="preserve">and </w:t>
      </w:r>
      <w:r w:rsidR="00BB6033">
        <w:rPr>
          <w:rFonts w:cs="Arial"/>
          <w:bCs/>
          <w:color w:val="FF0000"/>
          <w:sz w:val="24"/>
          <w:szCs w:val="24"/>
        </w:rPr>
        <w:t xml:space="preserve">was </w:t>
      </w:r>
      <w:r w:rsidR="00E917B8">
        <w:rPr>
          <w:rFonts w:cs="Arial"/>
          <w:bCs/>
          <w:color w:val="FF0000"/>
          <w:sz w:val="24"/>
          <w:szCs w:val="24"/>
        </w:rPr>
        <w:t>slightly</w:t>
      </w:r>
      <w:r>
        <w:rPr>
          <w:rFonts w:cs="Arial"/>
          <w:bCs/>
          <w:color w:val="FF0000"/>
          <w:sz w:val="24"/>
          <w:szCs w:val="24"/>
        </w:rPr>
        <w:t xml:space="preserve"> heavier than those fed reptile carcasses</w:t>
      </w:r>
      <w:r w:rsidR="00BB6033">
        <w:rPr>
          <w:rFonts w:cs="Arial"/>
          <w:bCs/>
          <w:color w:val="FF0000"/>
          <w:sz w:val="24"/>
          <w:szCs w:val="24"/>
        </w:rPr>
        <w:t xml:space="preserve"> (</w:t>
      </w:r>
      <w:r w:rsidR="00BB6033">
        <w:rPr>
          <w:rFonts w:cs="Arial"/>
          <w:bCs/>
          <w:i/>
          <w:iCs/>
          <w:color w:val="FF0000"/>
          <w:sz w:val="24"/>
          <w:szCs w:val="24"/>
        </w:rPr>
        <w:t xml:space="preserve">t </w:t>
      </w:r>
      <w:r w:rsidR="00BB6033">
        <w:rPr>
          <w:rFonts w:cs="Arial"/>
          <w:bCs/>
          <w:color w:val="FF0000"/>
          <w:sz w:val="24"/>
          <w:szCs w:val="24"/>
        </w:rPr>
        <w:t>= 2.40, P = 0.065)</w:t>
      </w:r>
      <w:r w:rsidR="0019183B">
        <w:rPr>
          <w:rFonts w:cs="Arial"/>
          <w:bCs/>
          <w:color w:val="FF0000"/>
          <w:sz w:val="24"/>
          <w:szCs w:val="24"/>
        </w:rPr>
        <w:t>.</w:t>
      </w:r>
      <w:r w:rsidR="00347092">
        <w:rPr>
          <w:rFonts w:cs="Arial"/>
          <w:bCs/>
          <w:color w:val="FF0000"/>
          <w:sz w:val="24"/>
          <w:szCs w:val="24"/>
        </w:rPr>
        <w:t xml:space="preserve"> Combining lab and wild carcasses, nutrient content, </w:t>
      </w:r>
      <w:r w:rsidR="008744EB">
        <w:rPr>
          <w:rFonts w:cs="Arial"/>
          <w:bCs/>
          <w:color w:val="FF0000"/>
          <w:sz w:val="24"/>
          <w:szCs w:val="24"/>
        </w:rPr>
        <w:t>whether</w:t>
      </w:r>
      <w:r w:rsidR="00347092">
        <w:rPr>
          <w:rFonts w:cs="Arial"/>
          <w:bCs/>
          <w:color w:val="FF0000"/>
          <w:sz w:val="24"/>
          <w:szCs w:val="24"/>
        </w:rPr>
        <w:t xml:space="preserve"> protein </w:t>
      </w:r>
      <w:r w:rsidR="008744EB">
        <w:rPr>
          <w:rFonts w:cs="Arial"/>
          <w:bCs/>
          <w:color w:val="FF0000"/>
          <w:sz w:val="24"/>
          <w:szCs w:val="24"/>
        </w:rPr>
        <w:t>or</w:t>
      </w:r>
      <w:r w:rsidR="00347092">
        <w:rPr>
          <w:rFonts w:cs="Arial"/>
          <w:bCs/>
          <w:color w:val="FF0000"/>
          <w:sz w:val="24"/>
          <w:szCs w:val="24"/>
        </w:rPr>
        <w:t xml:space="preserve"> fat, </w:t>
      </w:r>
      <w:r w:rsidR="008744EB">
        <w:rPr>
          <w:rFonts w:cs="Arial"/>
          <w:bCs/>
          <w:color w:val="FF0000"/>
          <w:sz w:val="24"/>
          <w:szCs w:val="24"/>
        </w:rPr>
        <w:t xml:space="preserve">did not </w:t>
      </w:r>
      <w:r w:rsidR="00347092">
        <w:rPr>
          <w:rFonts w:cs="Arial"/>
          <w:bCs/>
          <w:color w:val="FF0000"/>
          <w:sz w:val="24"/>
          <w:szCs w:val="24"/>
        </w:rPr>
        <w:t>explain variations in individual larval mass at dispersal</w:t>
      </w:r>
      <w:r w:rsidR="00B85E4E">
        <w:rPr>
          <w:rFonts w:cs="Arial"/>
          <w:bCs/>
          <w:color w:val="FF0000"/>
          <w:sz w:val="24"/>
          <w:szCs w:val="24"/>
        </w:rPr>
        <w:t xml:space="preserve"> (Fig. S2a,c)</w:t>
      </w:r>
      <w:r w:rsidR="00347092">
        <w:rPr>
          <w:rFonts w:cs="Arial"/>
          <w:bCs/>
          <w:color w:val="FF0000"/>
          <w:sz w:val="24"/>
          <w:szCs w:val="24"/>
        </w:rPr>
        <w:t>. However, focusing on wild carcasses, larvae fed with carcasses of higher fat content</w:t>
      </w:r>
      <w:r w:rsidR="00B85E4E">
        <w:rPr>
          <w:rFonts w:cs="Arial"/>
          <w:bCs/>
          <w:color w:val="FF0000"/>
          <w:sz w:val="24"/>
          <w:szCs w:val="24"/>
        </w:rPr>
        <w:t xml:space="preserve"> (but not higher protein content; Fig. S2b)</w:t>
      </w:r>
      <w:r w:rsidR="00347092">
        <w:rPr>
          <w:rFonts w:cs="Arial"/>
          <w:bCs/>
          <w:color w:val="FF0000"/>
          <w:sz w:val="24"/>
          <w:szCs w:val="24"/>
        </w:rPr>
        <w:t xml:space="preserve"> grew heavier (</w:t>
      </w:r>
      <w:r w:rsidR="00347092" w:rsidRPr="002E2162">
        <w:rPr>
          <w:rFonts w:cs="Arial"/>
          <w:bCs/>
          <w:color w:val="FF0000"/>
          <w:sz w:val="24"/>
          <w:szCs w:val="24"/>
        </w:rPr>
        <w:t>χ</w:t>
      </w:r>
      <w:r w:rsidR="00347092" w:rsidRPr="002E2162">
        <w:rPr>
          <w:rFonts w:cs="Arial"/>
          <w:bCs/>
          <w:color w:val="FF0000"/>
          <w:sz w:val="24"/>
          <w:szCs w:val="24"/>
          <w:vertAlign w:val="superscript"/>
        </w:rPr>
        <w:t>2</w:t>
      </w:r>
      <w:r w:rsidR="00347092" w:rsidRPr="002E2162">
        <w:rPr>
          <w:rFonts w:cs="Arial"/>
          <w:bCs/>
          <w:color w:val="FF0000"/>
          <w:sz w:val="24"/>
          <w:szCs w:val="24"/>
        </w:rPr>
        <w:t xml:space="preserve"> = </w:t>
      </w:r>
      <w:r w:rsidR="00347092">
        <w:rPr>
          <w:rFonts w:cs="Arial"/>
          <w:bCs/>
          <w:color w:val="FF0000"/>
          <w:sz w:val="24"/>
          <w:szCs w:val="24"/>
        </w:rPr>
        <w:t>6.35</w:t>
      </w:r>
      <w:r w:rsidR="00347092" w:rsidRPr="002E2162">
        <w:rPr>
          <w:rFonts w:cs="Arial"/>
          <w:bCs/>
          <w:color w:val="FF0000"/>
          <w:sz w:val="24"/>
          <w:szCs w:val="24"/>
        </w:rPr>
        <w:t xml:space="preserve">, d.f. = </w:t>
      </w:r>
      <w:r w:rsidR="00347092">
        <w:rPr>
          <w:rFonts w:cs="Arial"/>
          <w:bCs/>
          <w:color w:val="FF0000"/>
          <w:sz w:val="24"/>
          <w:szCs w:val="24"/>
        </w:rPr>
        <w:t>1</w:t>
      </w:r>
      <w:r w:rsidR="00347092" w:rsidRPr="002E2162">
        <w:rPr>
          <w:rFonts w:cs="Arial"/>
          <w:bCs/>
          <w:color w:val="FF0000"/>
          <w:sz w:val="24"/>
          <w:szCs w:val="24"/>
        </w:rPr>
        <w:t xml:space="preserve">, P </w:t>
      </w:r>
      <w:r w:rsidR="00347092">
        <w:rPr>
          <w:rFonts w:cs="Arial"/>
          <w:bCs/>
          <w:color w:val="FF0000"/>
          <w:sz w:val="24"/>
          <w:szCs w:val="24"/>
        </w:rPr>
        <w:t>=</w:t>
      </w:r>
      <w:r w:rsidR="00347092" w:rsidRPr="002E2162">
        <w:rPr>
          <w:rFonts w:cs="Arial"/>
          <w:bCs/>
          <w:color w:val="FF0000"/>
          <w:sz w:val="24"/>
          <w:szCs w:val="24"/>
        </w:rPr>
        <w:t xml:space="preserve"> 0.</w:t>
      </w:r>
      <w:r w:rsidR="00347092">
        <w:rPr>
          <w:rFonts w:cs="Arial"/>
          <w:bCs/>
          <w:color w:val="FF0000"/>
          <w:sz w:val="24"/>
          <w:szCs w:val="24"/>
        </w:rPr>
        <w:t>01</w:t>
      </w:r>
      <w:r w:rsidR="008744EB">
        <w:rPr>
          <w:rFonts w:cs="Arial"/>
          <w:bCs/>
          <w:color w:val="FF0000"/>
          <w:sz w:val="24"/>
          <w:szCs w:val="24"/>
        </w:rPr>
        <w:t>2</w:t>
      </w:r>
      <w:r w:rsidR="00B85E4E">
        <w:rPr>
          <w:rFonts w:cs="Arial"/>
          <w:bCs/>
          <w:color w:val="FF0000"/>
          <w:sz w:val="24"/>
          <w:szCs w:val="24"/>
        </w:rPr>
        <w:t>;</w:t>
      </w:r>
      <w:r w:rsidR="00B85E4E" w:rsidRPr="00B85E4E">
        <w:rPr>
          <w:rFonts w:cs="Arial"/>
          <w:bCs/>
          <w:color w:val="FF0000"/>
          <w:sz w:val="24"/>
          <w:szCs w:val="24"/>
        </w:rPr>
        <w:t xml:space="preserve"> </w:t>
      </w:r>
      <w:r w:rsidR="00B85E4E">
        <w:rPr>
          <w:rFonts w:cs="Arial"/>
          <w:bCs/>
          <w:color w:val="FF0000"/>
          <w:sz w:val="24"/>
          <w:szCs w:val="24"/>
        </w:rPr>
        <w:t>Fig. S2d</w:t>
      </w:r>
      <w:r w:rsidR="00347092">
        <w:rPr>
          <w:rFonts w:cs="Arial"/>
          <w:bCs/>
          <w:color w:val="FF0000"/>
          <w:sz w:val="24"/>
          <w:szCs w:val="24"/>
        </w:rPr>
        <w:t>).</w:t>
      </w:r>
    </w:p>
    <w:p w14:paraId="0B69D2F6" w14:textId="7F4B9472" w:rsidR="00CD7A83" w:rsidRPr="00EE47AF" w:rsidRDefault="00CD7A83" w:rsidP="00E442BE">
      <w:pPr>
        <w:spacing w:line="480" w:lineRule="auto"/>
        <w:jc w:val="left"/>
        <w:rPr>
          <w:rFonts w:cs="Arial"/>
          <w:bCs/>
          <w:color w:val="FF0000"/>
          <w:sz w:val="24"/>
          <w:szCs w:val="24"/>
        </w:rPr>
      </w:pPr>
    </w:p>
    <w:p w14:paraId="50E78DB7" w14:textId="4195CB09" w:rsidR="001F0AA7" w:rsidRPr="00265662" w:rsidRDefault="00166CC8" w:rsidP="00E442BE">
      <w:pPr>
        <w:spacing w:line="480" w:lineRule="auto"/>
        <w:jc w:val="center"/>
        <w:rPr>
          <w:rFonts w:cs="Arial"/>
          <w:bCs/>
          <w:i/>
          <w:iCs/>
          <w:sz w:val="24"/>
          <w:szCs w:val="24"/>
        </w:rPr>
      </w:pPr>
      <w:r w:rsidRPr="00265662">
        <w:rPr>
          <w:rFonts w:cs="Arial"/>
          <w:bCs/>
          <w:i/>
          <w:iCs/>
          <w:sz w:val="24"/>
          <w:szCs w:val="24"/>
        </w:rPr>
        <w:t>Larval</w:t>
      </w:r>
      <w:r w:rsidR="001F0AA7" w:rsidRPr="00265662">
        <w:rPr>
          <w:rFonts w:cs="Arial"/>
          <w:bCs/>
          <w:i/>
          <w:iCs/>
          <w:sz w:val="24"/>
          <w:szCs w:val="24"/>
        </w:rPr>
        <w:t xml:space="preserve"> quality-quantity trade-off</w:t>
      </w:r>
    </w:p>
    <w:p w14:paraId="40BAAF73" w14:textId="33974D75" w:rsidR="00D81684" w:rsidRPr="00265662" w:rsidRDefault="00886E6E" w:rsidP="00D97917">
      <w:pPr>
        <w:spacing w:line="480" w:lineRule="auto"/>
        <w:rPr>
          <w:rFonts w:cs="Arial"/>
          <w:b/>
          <w:sz w:val="24"/>
          <w:szCs w:val="24"/>
        </w:rPr>
      </w:pPr>
      <w:r w:rsidRPr="00265662">
        <w:rPr>
          <w:rFonts w:cs="Arial"/>
          <w:bCs/>
          <w:sz w:val="24"/>
          <w:szCs w:val="24"/>
        </w:rPr>
        <w:t>A</w:t>
      </w:r>
      <w:r w:rsidR="00D6547C" w:rsidRPr="00265662">
        <w:rPr>
          <w:rFonts w:cs="Arial"/>
          <w:bCs/>
          <w:sz w:val="24"/>
          <w:szCs w:val="24"/>
        </w:rPr>
        <w:t>verage larval mass</w:t>
      </w:r>
      <w:r w:rsidR="001B7E0F" w:rsidRPr="00265662">
        <w:rPr>
          <w:rFonts w:cs="Arial"/>
          <w:bCs/>
          <w:sz w:val="24"/>
          <w:szCs w:val="24"/>
        </w:rPr>
        <w:t xml:space="preserve"> </w:t>
      </w:r>
      <w:r w:rsidR="00A0163D" w:rsidRPr="00265662">
        <w:rPr>
          <w:rFonts w:cs="Arial"/>
          <w:bCs/>
          <w:sz w:val="24"/>
          <w:szCs w:val="24"/>
        </w:rPr>
        <w:t>decreased with</w:t>
      </w:r>
      <w:r w:rsidR="005C69CB" w:rsidRPr="00265662">
        <w:rPr>
          <w:rFonts w:cs="Arial"/>
          <w:bCs/>
          <w:sz w:val="24"/>
          <w:szCs w:val="24"/>
        </w:rPr>
        <w:t xml:space="preserve"> larval density</w:t>
      </w:r>
      <w:r w:rsidR="00A0163D" w:rsidRPr="00265662">
        <w:rPr>
          <w:rFonts w:cs="Arial"/>
          <w:bCs/>
          <w:sz w:val="24"/>
          <w:szCs w:val="24"/>
        </w:rPr>
        <w:t xml:space="preserve"> </w:t>
      </w:r>
      <w:r w:rsidR="008A5262" w:rsidRPr="00265662">
        <w:rPr>
          <w:rFonts w:cs="Arial"/>
          <w:bCs/>
          <w:sz w:val="24"/>
          <w:szCs w:val="24"/>
        </w:rPr>
        <w:t>on</w:t>
      </w:r>
      <w:r w:rsidR="001E39DA" w:rsidRPr="00265662">
        <w:rPr>
          <w:rFonts w:cs="Arial"/>
          <w:bCs/>
          <w:sz w:val="24"/>
          <w:szCs w:val="24"/>
        </w:rPr>
        <w:t xml:space="preserve"> both </w:t>
      </w:r>
      <w:r w:rsidR="00A90C5C" w:rsidRPr="00265662">
        <w:rPr>
          <w:rFonts w:cs="Arial"/>
          <w:bCs/>
          <w:sz w:val="24"/>
          <w:szCs w:val="24"/>
        </w:rPr>
        <w:t xml:space="preserve">lab and wild carcasses </w:t>
      </w:r>
      <w:r w:rsidR="001B7E0F" w:rsidRPr="00265662">
        <w:rPr>
          <w:rFonts w:cs="Arial"/>
          <w:bCs/>
          <w:sz w:val="24"/>
          <w:szCs w:val="24"/>
        </w:rPr>
        <w:t>(</w:t>
      </w:r>
      <w:r w:rsidR="009406D1" w:rsidRPr="00265662">
        <w:rPr>
          <w:rFonts w:cs="Arial"/>
          <w:bCs/>
          <w:i/>
          <w:iCs/>
          <w:sz w:val="24"/>
          <w:szCs w:val="24"/>
        </w:rPr>
        <w:t>β</w:t>
      </w:r>
      <w:r w:rsidR="009406D1" w:rsidRPr="00265662">
        <w:rPr>
          <w:rFonts w:cs="Arial"/>
          <w:bCs/>
          <w:sz w:val="24"/>
          <w:szCs w:val="24"/>
        </w:rPr>
        <w:t xml:space="preserve"> = </w:t>
      </w:r>
      <w:r w:rsidR="00327B89" w:rsidRPr="00265662">
        <w:rPr>
          <w:rFonts w:cs="Arial"/>
          <w:bCs/>
          <w:sz w:val="24"/>
          <w:szCs w:val="24"/>
        </w:rPr>
        <w:t>−</w:t>
      </w:r>
      <w:r w:rsidR="00BF693D" w:rsidRPr="00265662">
        <w:rPr>
          <w:rFonts w:cs="Arial"/>
          <w:bCs/>
          <w:sz w:val="24"/>
          <w:szCs w:val="24"/>
        </w:rPr>
        <w:t>0.096</w:t>
      </w:r>
      <w:r w:rsidR="00DA0331">
        <w:rPr>
          <w:rFonts w:cs="Arial"/>
          <w:bCs/>
          <w:sz w:val="24"/>
          <w:szCs w:val="24"/>
        </w:rPr>
        <w:t>,</w:t>
      </w:r>
      <w:r w:rsidR="009406D1" w:rsidRPr="00265662">
        <w:rPr>
          <w:rFonts w:cs="Arial"/>
          <w:bCs/>
          <w:sz w:val="24"/>
          <w:szCs w:val="24"/>
        </w:rPr>
        <w:t xml:space="preserve"> </w:t>
      </w:r>
      <w:r w:rsidR="00DA0331" w:rsidRPr="00397ED0">
        <w:rPr>
          <w:rFonts w:cs="Arial"/>
          <w:bCs/>
          <w:sz w:val="24"/>
          <w:szCs w:val="24"/>
        </w:rPr>
        <w:t>χ</w:t>
      </w:r>
      <w:r w:rsidR="00DA0331" w:rsidRPr="00397ED0">
        <w:rPr>
          <w:rFonts w:cs="Arial"/>
          <w:bCs/>
          <w:sz w:val="24"/>
          <w:szCs w:val="24"/>
          <w:vertAlign w:val="superscript"/>
        </w:rPr>
        <w:t>2</w:t>
      </w:r>
      <w:r w:rsidR="00DA0331" w:rsidRPr="00397ED0">
        <w:rPr>
          <w:rFonts w:cs="Arial"/>
          <w:bCs/>
          <w:sz w:val="24"/>
          <w:szCs w:val="24"/>
          <w:vertAlign w:val="subscript"/>
        </w:rPr>
        <w:t>1</w:t>
      </w:r>
      <w:r w:rsidR="00DA0331" w:rsidRPr="00DA0331">
        <w:rPr>
          <w:rFonts w:cs="Arial"/>
          <w:bCs/>
          <w:sz w:val="24"/>
          <w:szCs w:val="24"/>
        </w:rPr>
        <w:t xml:space="preserve"> = </w:t>
      </w:r>
      <w:r w:rsidR="00DA0331">
        <w:rPr>
          <w:rFonts w:cs="Arial"/>
          <w:bCs/>
          <w:sz w:val="24"/>
          <w:szCs w:val="24"/>
        </w:rPr>
        <w:t xml:space="preserve">74.7, </w:t>
      </w:r>
      <w:r w:rsidR="00A0163D" w:rsidRPr="00265662">
        <w:rPr>
          <w:rFonts w:cs="Arial"/>
          <w:bCs/>
          <w:i/>
          <w:iCs/>
          <w:sz w:val="24"/>
          <w:szCs w:val="24"/>
        </w:rPr>
        <w:t>P</w:t>
      </w:r>
      <w:r w:rsidR="00A0163D" w:rsidRPr="00265662">
        <w:rPr>
          <w:rFonts w:cs="Arial"/>
          <w:bCs/>
          <w:sz w:val="24"/>
          <w:szCs w:val="24"/>
        </w:rPr>
        <w:t xml:space="preserve"> &lt; 0.001; </w:t>
      </w:r>
      <w:r w:rsidR="001B7E0F" w:rsidRPr="00265662">
        <w:rPr>
          <w:rFonts w:cs="Arial"/>
          <w:bCs/>
          <w:sz w:val="24"/>
          <w:szCs w:val="24"/>
        </w:rPr>
        <w:t xml:space="preserve">Fig. </w:t>
      </w:r>
      <w:r w:rsidR="00B36A1A" w:rsidRPr="00265662">
        <w:rPr>
          <w:rFonts w:cs="Arial"/>
          <w:bCs/>
          <w:sz w:val="24"/>
          <w:szCs w:val="24"/>
        </w:rPr>
        <w:t>5</w:t>
      </w:r>
      <w:r w:rsidR="001B7E0F" w:rsidRPr="00265662">
        <w:rPr>
          <w:rFonts w:cs="Arial"/>
          <w:bCs/>
          <w:sz w:val="24"/>
          <w:szCs w:val="24"/>
        </w:rPr>
        <w:t>)</w:t>
      </w:r>
      <w:r w:rsidR="00D34A69" w:rsidRPr="00265662">
        <w:rPr>
          <w:rFonts w:cs="Arial"/>
          <w:bCs/>
          <w:sz w:val="24"/>
          <w:szCs w:val="24"/>
        </w:rPr>
        <w:t xml:space="preserve">. </w:t>
      </w:r>
      <w:r w:rsidRPr="00265662">
        <w:rPr>
          <w:rFonts w:cs="Arial"/>
          <w:bCs/>
          <w:sz w:val="24"/>
          <w:szCs w:val="24"/>
        </w:rPr>
        <w:t xml:space="preserve">The interaction between larval density </w:t>
      </w:r>
      <w:r w:rsidR="003D36F3" w:rsidRPr="00265662">
        <w:rPr>
          <w:rFonts w:cs="Arial"/>
          <w:bCs/>
          <w:sz w:val="24"/>
          <w:szCs w:val="24"/>
        </w:rPr>
        <w:t>and</w:t>
      </w:r>
      <w:r w:rsidRPr="00265662">
        <w:rPr>
          <w:rFonts w:cs="Arial"/>
          <w:bCs/>
          <w:sz w:val="24"/>
          <w:szCs w:val="24"/>
        </w:rPr>
        <w:t xml:space="preserve"> carcass source</w:t>
      </w:r>
      <w:r w:rsidR="003D36F3" w:rsidRPr="00265662">
        <w:rPr>
          <w:rFonts w:cs="Arial"/>
          <w:bCs/>
          <w:sz w:val="24"/>
          <w:szCs w:val="24"/>
        </w:rPr>
        <w:t xml:space="preserve"> was not significant (</w:t>
      </w:r>
      <w:r w:rsidR="00DA0331" w:rsidRPr="00397ED0">
        <w:rPr>
          <w:rFonts w:cs="Arial"/>
          <w:bCs/>
          <w:sz w:val="24"/>
          <w:szCs w:val="24"/>
        </w:rPr>
        <w:t>χ</w:t>
      </w:r>
      <w:r w:rsidR="00DA0331" w:rsidRPr="00397ED0">
        <w:rPr>
          <w:rFonts w:cs="Arial"/>
          <w:bCs/>
          <w:sz w:val="24"/>
          <w:szCs w:val="24"/>
          <w:vertAlign w:val="superscript"/>
        </w:rPr>
        <w:t>2</w:t>
      </w:r>
      <w:r w:rsidR="00DA0331" w:rsidRPr="00397ED0">
        <w:rPr>
          <w:rFonts w:cs="Arial"/>
          <w:bCs/>
          <w:sz w:val="24"/>
          <w:szCs w:val="24"/>
          <w:vertAlign w:val="subscript"/>
        </w:rPr>
        <w:t>1</w:t>
      </w:r>
      <w:r w:rsidR="00DA0331" w:rsidRPr="00DA0331">
        <w:rPr>
          <w:rFonts w:cs="Arial"/>
          <w:bCs/>
          <w:sz w:val="24"/>
          <w:szCs w:val="24"/>
        </w:rPr>
        <w:t xml:space="preserve"> = </w:t>
      </w:r>
      <w:r w:rsidR="00DA0331">
        <w:rPr>
          <w:rFonts w:cs="Arial"/>
          <w:bCs/>
          <w:sz w:val="24"/>
          <w:szCs w:val="24"/>
        </w:rPr>
        <w:t xml:space="preserve">1.2, </w:t>
      </w:r>
      <w:r w:rsidR="003D36F3" w:rsidRPr="00265662">
        <w:rPr>
          <w:rFonts w:cs="Arial"/>
          <w:bCs/>
          <w:i/>
          <w:iCs/>
          <w:sz w:val="24"/>
          <w:szCs w:val="24"/>
        </w:rPr>
        <w:t>P</w:t>
      </w:r>
      <w:r w:rsidR="003D36F3" w:rsidRPr="00265662">
        <w:rPr>
          <w:rFonts w:cs="Arial"/>
          <w:bCs/>
          <w:sz w:val="24"/>
          <w:szCs w:val="24"/>
        </w:rPr>
        <w:t xml:space="preserve"> = 0.28), i</w:t>
      </w:r>
      <w:r w:rsidRPr="00265662">
        <w:rPr>
          <w:rFonts w:cs="Arial"/>
          <w:bCs/>
          <w:sz w:val="24"/>
          <w:szCs w:val="24"/>
        </w:rPr>
        <w:t>ndicating that t</w:t>
      </w:r>
      <w:r w:rsidR="00D34A69" w:rsidRPr="00265662">
        <w:rPr>
          <w:rFonts w:cs="Arial"/>
          <w:bCs/>
          <w:sz w:val="24"/>
          <w:szCs w:val="24"/>
        </w:rPr>
        <w:t xml:space="preserve">he trade-off did not </w:t>
      </w:r>
      <w:r w:rsidRPr="00265662">
        <w:rPr>
          <w:rFonts w:cs="Arial"/>
          <w:bCs/>
          <w:sz w:val="24"/>
          <w:szCs w:val="24"/>
        </w:rPr>
        <w:t>differ between lab and wild carcasses</w:t>
      </w:r>
      <w:r w:rsidR="00D34A69" w:rsidRPr="00265662">
        <w:rPr>
          <w:rFonts w:cs="Arial"/>
          <w:bCs/>
          <w:sz w:val="24"/>
          <w:szCs w:val="24"/>
        </w:rPr>
        <w:t xml:space="preserve"> (Fig. </w:t>
      </w:r>
      <w:r w:rsidR="00B36A1A" w:rsidRPr="00265662">
        <w:rPr>
          <w:rFonts w:cs="Arial"/>
          <w:bCs/>
          <w:sz w:val="24"/>
          <w:szCs w:val="24"/>
        </w:rPr>
        <w:t>5</w:t>
      </w:r>
      <w:r w:rsidR="00D34A69" w:rsidRPr="00265662">
        <w:rPr>
          <w:rFonts w:cs="Arial"/>
          <w:bCs/>
          <w:sz w:val="24"/>
          <w:szCs w:val="24"/>
        </w:rPr>
        <w:t>)</w:t>
      </w:r>
      <w:r w:rsidR="009406D1" w:rsidRPr="00265662">
        <w:rPr>
          <w:rFonts w:cs="Arial"/>
          <w:bCs/>
          <w:sz w:val="24"/>
          <w:szCs w:val="24"/>
        </w:rPr>
        <w:t>.</w:t>
      </w:r>
    </w:p>
    <w:p w14:paraId="606A26AE" w14:textId="0AA6EC0F" w:rsidR="002F5473" w:rsidRDefault="002F5473" w:rsidP="00E442BE">
      <w:pPr>
        <w:spacing w:after="0" w:line="480" w:lineRule="auto"/>
        <w:jc w:val="left"/>
        <w:rPr>
          <w:rFonts w:cs="Arial"/>
          <w:b/>
          <w:sz w:val="24"/>
          <w:szCs w:val="24"/>
        </w:rPr>
      </w:pPr>
      <w:r>
        <w:rPr>
          <w:rFonts w:cs="Arial"/>
          <w:b/>
          <w:sz w:val="24"/>
          <w:szCs w:val="24"/>
        </w:rPr>
        <w:br w:type="page"/>
      </w:r>
    </w:p>
    <w:p w14:paraId="5150B946" w14:textId="4A52AAAA" w:rsidR="000548EF" w:rsidRPr="00EB667F" w:rsidRDefault="00431D31" w:rsidP="00E442BE">
      <w:pPr>
        <w:spacing w:line="480" w:lineRule="auto"/>
        <w:rPr>
          <w:rFonts w:cs="Arial"/>
          <w:b/>
          <w:sz w:val="24"/>
          <w:szCs w:val="24"/>
        </w:rPr>
      </w:pPr>
      <w:r w:rsidRPr="00EB667F">
        <w:rPr>
          <w:rFonts w:cs="Arial"/>
          <w:b/>
          <w:sz w:val="24"/>
          <w:szCs w:val="24"/>
        </w:rPr>
        <w:lastRenderedPageBreak/>
        <w:t>Discussion</w:t>
      </w:r>
    </w:p>
    <w:p w14:paraId="1F1CF12B" w14:textId="55424DAE" w:rsidR="00D64D42" w:rsidRPr="003C1719" w:rsidRDefault="00D64D42" w:rsidP="00E442BE">
      <w:pPr>
        <w:spacing w:line="480" w:lineRule="auto"/>
        <w:rPr>
          <w:rFonts w:cs="Arial"/>
          <w:bCs/>
          <w:sz w:val="24"/>
          <w:szCs w:val="24"/>
        </w:rPr>
      </w:pPr>
      <w:r w:rsidRPr="00EB667F">
        <w:rPr>
          <w:rFonts w:cs="Arial"/>
          <w:bCs/>
          <w:sz w:val="24"/>
          <w:szCs w:val="24"/>
        </w:rPr>
        <w:t xml:space="preserve">We </w:t>
      </w:r>
      <w:r w:rsidR="00B505DA" w:rsidRPr="00EB667F">
        <w:rPr>
          <w:rFonts w:cs="Arial"/>
          <w:bCs/>
          <w:sz w:val="24"/>
          <w:szCs w:val="24"/>
        </w:rPr>
        <w:t xml:space="preserve">examined </w:t>
      </w:r>
      <w:r w:rsidR="00080050" w:rsidRPr="00EB667F">
        <w:rPr>
          <w:rFonts w:cs="Arial"/>
          <w:bCs/>
          <w:sz w:val="24"/>
          <w:szCs w:val="24"/>
        </w:rPr>
        <w:t>how</w:t>
      </w:r>
      <w:r w:rsidR="0055261F">
        <w:rPr>
          <w:rFonts w:cs="Arial"/>
          <w:bCs/>
          <w:sz w:val="24"/>
          <w:szCs w:val="24"/>
        </w:rPr>
        <w:t xml:space="preserve"> </w:t>
      </w:r>
      <w:r w:rsidR="00B505DA" w:rsidRPr="00EB667F">
        <w:rPr>
          <w:rFonts w:cs="Arial"/>
          <w:bCs/>
          <w:sz w:val="24"/>
          <w:szCs w:val="24"/>
        </w:rPr>
        <w:t xml:space="preserve">breeding </w:t>
      </w:r>
      <w:r w:rsidR="0055261F">
        <w:rPr>
          <w:rFonts w:cs="Arial"/>
          <w:bCs/>
          <w:sz w:val="24"/>
          <w:szCs w:val="24"/>
        </w:rPr>
        <w:t>outcomes</w:t>
      </w:r>
      <w:r w:rsidR="00080050" w:rsidRPr="00EB667F">
        <w:rPr>
          <w:rFonts w:cs="Arial"/>
          <w:bCs/>
          <w:sz w:val="24"/>
          <w:szCs w:val="24"/>
        </w:rPr>
        <w:t xml:space="preserve"> and</w:t>
      </w:r>
      <w:r w:rsidR="00B505DA" w:rsidRPr="00EB667F">
        <w:rPr>
          <w:rFonts w:cs="Arial"/>
          <w:bCs/>
          <w:sz w:val="24"/>
          <w:szCs w:val="24"/>
        </w:rPr>
        <w:t xml:space="preserve"> carcass use</w:t>
      </w:r>
      <w:r w:rsidR="00FA4285" w:rsidRPr="00EB667F">
        <w:rPr>
          <w:rFonts w:cs="Arial"/>
          <w:bCs/>
          <w:sz w:val="24"/>
          <w:szCs w:val="24"/>
        </w:rPr>
        <w:t xml:space="preserve"> efficiency</w:t>
      </w:r>
      <w:r w:rsidR="00B505DA" w:rsidRPr="00EB667F">
        <w:rPr>
          <w:rFonts w:cs="Arial"/>
          <w:bCs/>
          <w:sz w:val="24"/>
          <w:szCs w:val="24"/>
        </w:rPr>
        <w:t xml:space="preserve"> of </w:t>
      </w:r>
      <w:r w:rsidR="00527655">
        <w:rPr>
          <w:rFonts w:cs="Arial"/>
          <w:bCs/>
          <w:sz w:val="24"/>
          <w:szCs w:val="24"/>
        </w:rPr>
        <w:t>the</w:t>
      </w:r>
      <w:r w:rsidR="00B505DA" w:rsidRPr="00EB667F">
        <w:rPr>
          <w:rFonts w:cs="Arial"/>
          <w:bCs/>
          <w:sz w:val="24"/>
          <w:szCs w:val="24"/>
        </w:rPr>
        <w:t xml:space="preserve"> burying beetle</w:t>
      </w:r>
      <w:r w:rsidR="00EB667F" w:rsidRPr="00EB667F">
        <w:rPr>
          <w:rFonts w:cs="Arial"/>
          <w:bCs/>
          <w:sz w:val="24"/>
          <w:szCs w:val="24"/>
        </w:rPr>
        <w:t xml:space="preserve"> </w:t>
      </w:r>
      <w:r w:rsidR="00EB667F" w:rsidRPr="00EB667F">
        <w:rPr>
          <w:rFonts w:cs="Arial"/>
          <w:i/>
          <w:iCs/>
          <w:sz w:val="24"/>
          <w:szCs w:val="24"/>
        </w:rPr>
        <w:t>N. nepalensis</w:t>
      </w:r>
      <w:r w:rsidR="00080050" w:rsidRPr="00EB667F">
        <w:rPr>
          <w:rFonts w:cs="Arial"/>
          <w:bCs/>
          <w:sz w:val="24"/>
          <w:szCs w:val="24"/>
        </w:rPr>
        <w:t xml:space="preserve"> </w:t>
      </w:r>
      <w:r w:rsidR="00080050" w:rsidRPr="002D0CDF">
        <w:rPr>
          <w:rFonts w:cs="Arial"/>
          <w:bCs/>
          <w:sz w:val="24"/>
          <w:szCs w:val="24"/>
        </w:rPr>
        <w:t xml:space="preserve">varied with carcass </w:t>
      </w:r>
      <w:r w:rsidR="00716BB9" w:rsidRPr="002D0CDF">
        <w:rPr>
          <w:rFonts w:cs="Arial"/>
          <w:bCs/>
          <w:sz w:val="24"/>
          <w:szCs w:val="24"/>
        </w:rPr>
        <w:t>size</w:t>
      </w:r>
      <w:r w:rsidR="00080050" w:rsidRPr="002D0CDF">
        <w:rPr>
          <w:rFonts w:cs="Arial"/>
          <w:bCs/>
          <w:sz w:val="24"/>
          <w:szCs w:val="24"/>
        </w:rPr>
        <w:t xml:space="preserve"> </w:t>
      </w:r>
      <w:r w:rsidR="00D87EE6" w:rsidRPr="002D0CDF">
        <w:rPr>
          <w:rFonts w:cs="Arial"/>
          <w:bCs/>
          <w:sz w:val="24"/>
          <w:szCs w:val="24"/>
        </w:rPr>
        <w:t>on</w:t>
      </w:r>
      <w:r w:rsidR="00B505DA" w:rsidRPr="002D0CDF">
        <w:rPr>
          <w:rFonts w:cs="Arial"/>
          <w:bCs/>
          <w:sz w:val="24"/>
          <w:szCs w:val="24"/>
        </w:rPr>
        <w:t xml:space="preserve"> lab and wild carcasses. </w:t>
      </w:r>
      <w:r w:rsidR="00BA1444" w:rsidRPr="002D0CDF">
        <w:rPr>
          <w:rFonts w:cs="Arial"/>
          <w:bCs/>
          <w:sz w:val="24"/>
          <w:szCs w:val="24"/>
        </w:rPr>
        <w:t>C</w:t>
      </w:r>
      <w:r w:rsidR="00B505DA" w:rsidRPr="002D0CDF">
        <w:rPr>
          <w:rFonts w:cs="Arial"/>
          <w:bCs/>
          <w:sz w:val="24"/>
          <w:szCs w:val="24"/>
        </w:rPr>
        <w:t xml:space="preserve">lutch size, </w:t>
      </w:r>
      <w:r w:rsidR="00EB667F" w:rsidRPr="002D0CDF">
        <w:rPr>
          <w:rFonts w:cs="Arial"/>
          <w:bCs/>
          <w:sz w:val="24"/>
          <w:szCs w:val="24"/>
        </w:rPr>
        <w:t xml:space="preserve">hatching success, </w:t>
      </w:r>
      <w:r w:rsidR="00256406" w:rsidRPr="002D0CDF">
        <w:rPr>
          <w:rFonts w:cs="Arial"/>
          <w:bCs/>
          <w:sz w:val="24"/>
          <w:szCs w:val="24"/>
        </w:rPr>
        <w:t>brood size</w:t>
      </w:r>
      <w:r w:rsidR="006C3F66" w:rsidRPr="002D0CDF">
        <w:rPr>
          <w:rFonts w:cs="Arial"/>
          <w:bCs/>
          <w:sz w:val="24"/>
          <w:szCs w:val="24"/>
        </w:rPr>
        <w:t xml:space="preserve">, and </w:t>
      </w:r>
      <w:r w:rsidR="00EB667F" w:rsidRPr="002D0CDF">
        <w:rPr>
          <w:rFonts w:cs="Arial"/>
          <w:bCs/>
          <w:sz w:val="24"/>
          <w:szCs w:val="24"/>
        </w:rPr>
        <w:t xml:space="preserve">brood mass all </w:t>
      </w:r>
      <w:r w:rsidR="006C3F66" w:rsidRPr="002D0CDF">
        <w:rPr>
          <w:rFonts w:cs="Arial"/>
          <w:bCs/>
          <w:sz w:val="24"/>
          <w:szCs w:val="24"/>
        </w:rPr>
        <w:t xml:space="preserve">exhibited a </w:t>
      </w:r>
      <w:r w:rsidR="00527655" w:rsidRPr="002D0CDF">
        <w:rPr>
          <w:rFonts w:cs="Arial"/>
          <w:bCs/>
          <w:sz w:val="24"/>
          <w:szCs w:val="24"/>
        </w:rPr>
        <w:t>quadratic</w:t>
      </w:r>
      <w:r w:rsidR="006C3F66" w:rsidRPr="002D0CDF">
        <w:rPr>
          <w:rFonts w:cs="Arial"/>
          <w:bCs/>
          <w:sz w:val="24"/>
          <w:szCs w:val="24"/>
        </w:rPr>
        <w:t xml:space="preserve"> relationship</w:t>
      </w:r>
      <w:r w:rsidR="00F27A5F" w:rsidRPr="002D0CDF">
        <w:rPr>
          <w:rFonts w:cs="Arial"/>
          <w:bCs/>
          <w:sz w:val="24"/>
          <w:szCs w:val="24"/>
        </w:rPr>
        <w:t xml:space="preserve"> </w:t>
      </w:r>
      <w:r w:rsidR="006C3F66" w:rsidRPr="002D0CDF">
        <w:rPr>
          <w:rFonts w:cs="Arial"/>
          <w:bCs/>
          <w:sz w:val="24"/>
          <w:szCs w:val="24"/>
        </w:rPr>
        <w:t xml:space="preserve">with carcass </w:t>
      </w:r>
      <w:r w:rsidR="00716BB9" w:rsidRPr="002D0CDF">
        <w:rPr>
          <w:rFonts w:cs="Arial"/>
          <w:bCs/>
          <w:sz w:val="24"/>
          <w:szCs w:val="24"/>
        </w:rPr>
        <w:t>size</w:t>
      </w:r>
      <w:r w:rsidR="006C3F66" w:rsidRPr="002D0CDF">
        <w:rPr>
          <w:rFonts w:cs="Arial"/>
          <w:bCs/>
          <w:sz w:val="24"/>
          <w:szCs w:val="24"/>
        </w:rPr>
        <w:t xml:space="preserve">, whereas </w:t>
      </w:r>
      <w:r w:rsidR="002F3BE8" w:rsidRPr="002D0CDF">
        <w:rPr>
          <w:rFonts w:cs="Arial"/>
          <w:bCs/>
          <w:sz w:val="24"/>
          <w:szCs w:val="24"/>
        </w:rPr>
        <w:t xml:space="preserve">carcass use efficiency </w:t>
      </w:r>
      <w:r w:rsidR="006C3F66" w:rsidRPr="002D0CDF">
        <w:rPr>
          <w:rFonts w:cs="Arial"/>
          <w:bCs/>
          <w:sz w:val="24"/>
          <w:szCs w:val="24"/>
        </w:rPr>
        <w:t>decreased with carcass</w:t>
      </w:r>
      <w:r w:rsidR="00716BB9" w:rsidRPr="002D0CDF">
        <w:rPr>
          <w:rFonts w:cs="Arial"/>
          <w:bCs/>
          <w:sz w:val="24"/>
          <w:szCs w:val="24"/>
        </w:rPr>
        <w:t xml:space="preserve"> size</w:t>
      </w:r>
      <w:r w:rsidR="006C3F66" w:rsidRPr="002D0CDF">
        <w:rPr>
          <w:rFonts w:cs="Arial"/>
          <w:bCs/>
          <w:sz w:val="24"/>
          <w:szCs w:val="24"/>
        </w:rPr>
        <w:t>.</w:t>
      </w:r>
      <w:r w:rsidR="00BA1444" w:rsidRPr="002D0CDF">
        <w:rPr>
          <w:rFonts w:cs="Arial"/>
          <w:bCs/>
          <w:sz w:val="24"/>
          <w:szCs w:val="24"/>
        </w:rPr>
        <w:t xml:space="preserve"> </w:t>
      </w:r>
      <w:r w:rsidR="002D0CDF" w:rsidRPr="002D0CDF">
        <w:rPr>
          <w:rFonts w:cs="Arial"/>
          <w:bCs/>
          <w:sz w:val="24"/>
          <w:szCs w:val="24"/>
        </w:rPr>
        <w:t>Furthermore, t</w:t>
      </w:r>
      <w:r w:rsidR="00F27A5F" w:rsidRPr="002D0CDF">
        <w:rPr>
          <w:rFonts w:cs="Arial"/>
          <w:bCs/>
          <w:sz w:val="24"/>
          <w:szCs w:val="24"/>
        </w:rPr>
        <w:t xml:space="preserve">hese breeding outcomes </w:t>
      </w:r>
      <w:r w:rsidR="002D0CDF" w:rsidRPr="002D0CDF">
        <w:rPr>
          <w:rFonts w:cs="Arial"/>
          <w:bCs/>
          <w:sz w:val="24"/>
          <w:szCs w:val="24"/>
        </w:rPr>
        <w:t xml:space="preserve">and carcass use efficiency </w:t>
      </w:r>
      <w:r w:rsidR="00F27A5F" w:rsidRPr="002D0CDF">
        <w:rPr>
          <w:rFonts w:cs="Arial"/>
          <w:bCs/>
          <w:sz w:val="24"/>
          <w:szCs w:val="24"/>
        </w:rPr>
        <w:t xml:space="preserve">did not differ between lab and wild </w:t>
      </w:r>
      <w:r w:rsidR="00F27A5F" w:rsidRPr="003C1719">
        <w:rPr>
          <w:rFonts w:cs="Arial"/>
          <w:bCs/>
          <w:sz w:val="24"/>
          <w:szCs w:val="24"/>
        </w:rPr>
        <w:t>carcasses</w:t>
      </w:r>
      <w:r w:rsidR="002D0CDF" w:rsidRPr="003C1719">
        <w:rPr>
          <w:rFonts w:cs="Arial"/>
          <w:bCs/>
          <w:sz w:val="24"/>
          <w:szCs w:val="24"/>
        </w:rPr>
        <w:t xml:space="preserve">. Despite the variation in tissue nutritional composition among wild mammal, bird, and reptile carcasses, larval traits (brood size, brood mass, and average larval mass) and carcass use efficiency did not differ among the three carcass taxa. </w:t>
      </w:r>
      <w:r w:rsidR="002D0CDF" w:rsidRPr="00C60279">
        <w:rPr>
          <w:rFonts w:cs="Arial"/>
          <w:bCs/>
          <w:sz w:val="24"/>
          <w:szCs w:val="24"/>
        </w:rPr>
        <w:t>However,</w:t>
      </w:r>
      <w:r w:rsidR="003C1719" w:rsidRPr="00C60279">
        <w:rPr>
          <w:rFonts w:cs="Arial"/>
          <w:bCs/>
          <w:sz w:val="24"/>
          <w:szCs w:val="24"/>
        </w:rPr>
        <w:t xml:space="preserve"> larvae feeding on diets from bird carcass tissue</w:t>
      </w:r>
      <w:r w:rsidR="0049196A" w:rsidRPr="00C60279">
        <w:rPr>
          <w:rFonts w:cs="Arial"/>
          <w:bCs/>
          <w:sz w:val="24"/>
          <w:szCs w:val="24"/>
        </w:rPr>
        <w:t xml:space="preserve"> </w:t>
      </w:r>
      <w:r w:rsidR="003C1719" w:rsidRPr="00C60279">
        <w:rPr>
          <w:rFonts w:cs="Arial"/>
          <w:bCs/>
          <w:sz w:val="24"/>
          <w:szCs w:val="24"/>
        </w:rPr>
        <w:t xml:space="preserve">did grew better than those feeding on diets from mammal and reptile tissue. </w:t>
      </w:r>
      <w:r w:rsidR="006C3F66" w:rsidRPr="00EB667F">
        <w:rPr>
          <w:rFonts w:cs="Arial"/>
          <w:bCs/>
          <w:sz w:val="24"/>
          <w:szCs w:val="24"/>
        </w:rPr>
        <w:t xml:space="preserve">Finally, </w:t>
      </w:r>
      <w:r w:rsidR="00C90E44">
        <w:rPr>
          <w:rFonts w:cs="Arial"/>
          <w:bCs/>
          <w:sz w:val="24"/>
          <w:szCs w:val="24"/>
        </w:rPr>
        <w:t xml:space="preserve">a </w:t>
      </w:r>
      <w:r w:rsidR="00473A13" w:rsidRPr="00EB667F">
        <w:rPr>
          <w:rFonts w:cs="Arial"/>
          <w:bCs/>
          <w:sz w:val="24"/>
          <w:szCs w:val="24"/>
        </w:rPr>
        <w:t>negative relationship</w:t>
      </w:r>
      <w:r w:rsidR="00C90E44">
        <w:rPr>
          <w:rFonts w:cs="Arial"/>
          <w:bCs/>
          <w:sz w:val="24"/>
          <w:szCs w:val="24"/>
        </w:rPr>
        <w:t xml:space="preserve"> existed</w:t>
      </w:r>
      <w:r w:rsidR="00473A13" w:rsidRPr="00EB667F">
        <w:rPr>
          <w:rFonts w:cs="Arial"/>
          <w:bCs/>
          <w:sz w:val="24"/>
          <w:szCs w:val="24"/>
        </w:rPr>
        <w:t xml:space="preserve"> between larval density and average larval mass </w:t>
      </w:r>
      <w:r w:rsidR="00256406" w:rsidRPr="00EB667F">
        <w:rPr>
          <w:rFonts w:cs="Arial"/>
          <w:bCs/>
          <w:sz w:val="24"/>
          <w:szCs w:val="24"/>
        </w:rPr>
        <w:t>on</w:t>
      </w:r>
      <w:r w:rsidR="00473A13" w:rsidRPr="00EB667F">
        <w:rPr>
          <w:rFonts w:cs="Arial"/>
          <w:bCs/>
          <w:sz w:val="24"/>
          <w:szCs w:val="24"/>
        </w:rPr>
        <w:t xml:space="preserve"> both lab and wild carcasses, suggesting a </w:t>
      </w:r>
      <w:r w:rsidR="006C3F66" w:rsidRPr="00EB667F">
        <w:rPr>
          <w:rFonts w:cs="Arial"/>
          <w:bCs/>
          <w:sz w:val="24"/>
          <w:szCs w:val="24"/>
        </w:rPr>
        <w:t xml:space="preserve">trade-off between </w:t>
      </w:r>
      <w:r w:rsidR="00256406" w:rsidRPr="00EB667F">
        <w:rPr>
          <w:rFonts w:cs="Arial"/>
          <w:bCs/>
          <w:sz w:val="24"/>
          <w:szCs w:val="24"/>
        </w:rPr>
        <w:t>offspring</w:t>
      </w:r>
      <w:r w:rsidR="006C3F66" w:rsidRPr="00EB667F">
        <w:rPr>
          <w:rFonts w:cs="Arial"/>
          <w:bCs/>
          <w:sz w:val="24"/>
          <w:szCs w:val="24"/>
        </w:rPr>
        <w:t xml:space="preserve"> quality and quantity.</w:t>
      </w:r>
      <w:r w:rsidR="007C3537" w:rsidRPr="00EB667F">
        <w:rPr>
          <w:rFonts w:cs="Arial"/>
          <w:bCs/>
          <w:sz w:val="24"/>
          <w:szCs w:val="24"/>
        </w:rPr>
        <w:t xml:space="preserve"> Taken together</w:t>
      </w:r>
      <w:r w:rsidRPr="00EB667F">
        <w:rPr>
          <w:rFonts w:cs="Arial"/>
          <w:bCs/>
          <w:sz w:val="24"/>
          <w:szCs w:val="24"/>
        </w:rPr>
        <w:t xml:space="preserve">, our results </w:t>
      </w:r>
      <w:r w:rsidR="006C3F66" w:rsidRPr="00EB667F">
        <w:rPr>
          <w:rFonts w:cs="Arial"/>
          <w:bCs/>
          <w:sz w:val="24"/>
          <w:szCs w:val="24"/>
        </w:rPr>
        <w:t>indicate</w:t>
      </w:r>
      <w:r w:rsidRPr="00EB667F">
        <w:rPr>
          <w:rFonts w:cs="Arial"/>
          <w:bCs/>
          <w:sz w:val="24"/>
          <w:szCs w:val="24"/>
        </w:rPr>
        <w:t xml:space="preserve"> that the</w:t>
      </w:r>
      <w:r w:rsidR="007C3537" w:rsidRPr="00EB667F">
        <w:rPr>
          <w:rFonts w:cs="Arial"/>
          <w:bCs/>
          <w:sz w:val="24"/>
          <w:szCs w:val="24"/>
        </w:rPr>
        <w:t xml:space="preserve"> </w:t>
      </w:r>
      <w:r w:rsidR="006C3F66" w:rsidRPr="00EB667F">
        <w:rPr>
          <w:rFonts w:cs="Arial"/>
          <w:bCs/>
          <w:sz w:val="24"/>
          <w:szCs w:val="24"/>
        </w:rPr>
        <w:t>breed</w:t>
      </w:r>
      <w:r w:rsidR="0055261F">
        <w:rPr>
          <w:rFonts w:cs="Arial"/>
          <w:bCs/>
          <w:sz w:val="24"/>
          <w:szCs w:val="24"/>
        </w:rPr>
        <w:t>ing performance</w:t>
      </w:r>
      <w:r w:rsidR="00EB667F" w:rsidRPr="00EB667F">
        <w:rPr>
          <w:rFonts w:cs="Arial"/>
          <w:bCs/>
          <w:sz w:val="24"/>
          <w:szCs w:val="24"/>
        </w:rPr>
        <w:t xml:space="preserve"> and carcass resource use</w:t>
      </w:r>
      <w:r w:rsidRPr="00EB667F">
        <w:rPr>
          <w:rFonts w:cs="Arial"/>
          <w:bCs/>
          <w:sz w:val="24"/>
          <w:szCs w:val="24"/>
        </w:rPr>
        <w:t xml:space="preserve"> of burying beetle</w:t>
      </w:r>
      <w:r w:rsidR="00CA7368" w:rsidRPr="00EB667F">
        <w:rPr>
          <w:rFonts w:cs="Arial"/>
          <w:bCs/>
          <w:sz w:val="24"/>
          <w:szCs w:val="24"/>
        </w:rPr>
        <w:t>s</w:t>
      </w:r>
      <w:r w:rsidRPr="00EB667F">
        <w:rPr>
          <w:rFonts w:cs="Arial"/>
          <w:bCs/>
          <w:sz w:val="24"/>
          <w:szCs w:val="24"/>
        </w:rPr>
        <w:t xml:space="preserve"> are strongly dependent on carcass </w:t>
      </w:r>
      <w:r w:rsidR="0049196A">
        <w:rPr>
          <w:rFonts w:cs="Arial"/>
          <w:bCs/>
          <w:sz w:val="24"/>
          <w:szCs w:val="24"/>
        </w:rPr>
        <w:t>size</w:t>
      </w:r>
      <w:r w:rsidR="00C90E44">
        <w:rPr>
          <w:rFonts w:cs="Arial"/>
          <w:bCs/>
          <w:sz w:val="24"/>
          <w:szCs w:val="24"/>
        </w:rPr>
        <w:t xml:space="preserve"> </w:t>
      </w:r>
      <w:r w:rsidR="007C3537" w:rsidRPr="00EB667F">
        <w:rPr>
          <w:rFonts w:cs="Arial"/>
          <w:bCs/>
          <w:sz w:val="24"/>
          <w:szCs w:val="24"/>
        </w:rPr>
        <w:t>but not</w:t>
      </w:r>
      <w:r w:rsidRPr="00EB667F">
        <w:rPr>
          <w:rFonts w:cs="Arial"/>
          <w:bCs/>
          <w:sz w:val="24"/>
          <w:szCs w:val="24"/>
        </w:rPr>
        <w:t xml:space="preserve"> carcass source</w:t>
      </w:r>
      <w:r w:rsidR="00527655">
        <w:rPr>
          <w:rFonts w:cs="Arial"/>
          <w:bCs/>
          <w:sz w:val="24"/>
          <w:szCs w:val="24"/>
        </w:rPr>
        <w:t xml:space="preserve"> or </w:t>
      </w:r>
      <w:r w:rsidR="00A92EFD">
        <w:rPr>
          <w:rFonts w:cs="Arial"/>
          <w:bCs/>
          <w:sz w:val="24"/>
          <w:szCs w:val="24"/>
        </w:rPr>
        <w:t>carca</w:t>
      </w:r>
      <w:r w:rsidR="00A92EFD" w:rsidRPr="006602A5">
        <w:rPr>
          <w:rFonts w:cs="Arial"/>
          <w:bCs/>
          <w:sz w:val="24"/>
          <w:szCs w:val="24"/>
        </w:rPr>
        <w:t xml:space="preserve">ss </w:t>
      </w:r>
      <w:r w:rsidR="00527655" w:rsidRPr="006602A5">
        <w:rPr>
          <w:rFonts w:cs="Arial"/>
          <w:bCs/>
          <w:sz w:val="24"/>
          <w:szCs w:val="24"/>
        </w:rPr>
        <w:t>tax</w:t>
      </w:r>
      <w:r w:rsidR="00A92EFD" w:rsidRPr="006602A5">
        <w:rPr>
          <w:rFonts w:cs="Arial"/>
          <w:bCs/>
          <w:sz w:val="24"/>
          <w:szCs w:val="24"/>
        </w:rPr>
        <w:t>on</w:t>
      </w:r>
      <w:r w:rsidR="006C3F66" w:rsidRPr="006602A5">
        <w:rPr>
          <w:rFonts w:cs="Arial"/>
          <w:bCs/>
          <w:sz w:val="24"/>
          <w:szCs w:val="24"/>
        </w:rPr>
        <w:t xml:space="preserve">, </w:t>
      </w:r>
      <w:r w:rsidR="005650E2" w:rsidRPr="006602A5">
        <w:rPr>
          <w:rFonts w:cs="Arial"/>
          <w:bCs/>
          <w:sz w:val="24"/>
          <w:szCs w:val="24"/>
        </w:rPr>
        <w:t>and</w:t>
      </w:r>
      <w:r w:rsidR="0049196A" w:rsidRPr="006602A5">
        <w:rPr>
          <w:rFonts w:cs="Arial"/>
          <w:bCs/>
          <w:sz w:val="24"/>
          <w:szCs w:val="24"/>
        </w:rPr>
        <w:t xml:space="preserve"> the </w:t>
      </w:r>
      <w:r w:rsidR="008365C7" w:rsidRPr="006602A5">
        <w:rPr>
          <w:rFonts w:cs="Arial"/>
          <w:bCs/>
          <w:sz w:val="24"/>
          <w:szCs w:val="24"/>
        </w:rPr>
        <w:t xml:space="preserve">nutritional </w:t>
      </w:r>
      <w:r w:rsidR="0049196A" w:rsidRPr="006602A5">
        <w:rPr>
          <w:rFonts w:cs="Arial"/>
          <w:bCs/>
          <w:sz w:val="24"/>
          <w:szCs w:val="24"/>
        </w:rPr>
        <w:t>quality</w:t>
      </w:r>
      <w:r w:rsidR="00C04B53" w:rsidRPr="006602A5">
        <w:rPr>
          <w:rFonts w:cs="Arial"/>
          <w:bCs/>
          <w:sz w:val="24"/>
          <w:szCs w:val="24"/>
        </w:rPr>
        <w:t xml:space="preserve"> of</w:t>
      </w:r>
      <w:r w:rsidR="006A1600" w:rsidRPr="006602A5">
        <w:rPr>
          <w:rFonts w:cs="Arial"/>
          <w:bCs/>
          <w:sz w:val="24"/>
          <w:szCs w:val="24"/>
        </w:rPr>
        <w:t xml:space="preserve"> carcass tissue </w:t>
      </w:r>
      <w:r w:rsidR="00C04B53" w:rsidRPr="006602A5">
        <w:rPr>
          <w:rFonts w:cs="Arial"/>
          <w:bCs/>
          <w:sz w:val="24"/>
          <w:szCs w:val="24"/>
        </w:rPr>
        <w:t xml:space="preserve">can </w:t>
      </w:r>
      <w:r w:rsidR="00FA1DF0" w:rsidRPr="006602A5">
        <w:rPr>
          <w:rFonts w:cs="Arial"/>
          <w:bCs/>
          <w:sz w:val="24"/>
          <w:szCs w:val="24"/>
        </w:rPr>
        <w:t>influence</w:t>
      </w:r>
      <w:r w:rsidR="007C3537" w:rsidRPr="006602A5">
        <w:rPr>
          <w:rFonts w:cs="Arial"/>
          <w:bCs/>
          <w:sz w:val="24"/>
          <w:szCs w:val="24"/>
        </w:rPr>
        <w:t xml:space="preserve"> </w:t>
      </w:r>
      <w:r w:rsidR="00C90E44" w:rsidRPr="006602A5">
        <w:rPr>
          <w:rFonts w:cs="Arial"/>
          <w:bCs/>
          <w:sz w:val="24"/>
          <w:szCs w:val="24"/>
        </w:rPr>
        <w:t xml:space="preserve">individual </w:t>
      </w:r>
      <w:r w:rsidR="006A1600" w:rsidRPr="006602A5">
        <w:rPr>
          <w:rFonts w:cs="Arial"/>
          <w:bCs/>
          <w:sz w:val="24"/>
          <w:szCs w:val="24"/>
        </w:rPr>
        <w:t>larval performance</w:t>
      </w:r>
      <w:r w:rsidR="00C90E44" w:rsidRPr="006602A5">
        <w:rPr>
          <w:rFonts w:cs="Arial"/>
          <w:bCs/>
          <w:sz w:val="24"/>
          <w:szCs w:val="24"/>
        </w:rPr>
        <w:t>.</w:t>
      </w:r>
    </w:p>
    <w:p w14:paraId="386A8D60" w14:textId="024B20AB" w:rsidR="00573BF1" w:rsidRPr="009E28A2" w:rsidRDefault="006A706F" w:rsidP="00C277D5">
      <w:pPr>
        <w:spacing w:line="480" w:lineRule="auto"/>
        <w:rPr>
          <w:rFonts w:cs="Arial"/>
          <w:bCs/>
          <w:sz w:val="24"/>
          <w:szCs w:val="24"/>
        </w:rPr>
      </w:pPr>
      <w:r w:rsidRPr="00CF5711">
        <w:rPr>
          <w:rFonts w:cs="Arial"/>
          <w:bCs/>
          <w:sz w:val="24"/>
          <w:szCs w:val="24"/>
        </w:rPr>
        <w:tab/>
      </w:r>
      <w:r w:rsidR="00CF5711" w:rsidRPr="00CF5711">
        <w:rPr>
          <w:rFonts w:cs="Arial"/>
          <w:bCs/>
          <w:sz w:val="24"/>
          <w:szCs w:val="24"/>
        </w:rPr>
        <w:t xml:space="preserve">As expected, </w:t>
      </w:r>
      <w:r w:rsidR="00E23A24">
        <w:rPr>
          <w:rFonts w:cs="Arial"/>
          <w:bCs/>
          <w:sz w:val="24"/>
          <w:szCs w:val="24"/>
        </w:rPr>
        <w:t>c</w:t>
      </w:r>
      <w:r w:rsidR="00BA6EDD" w:rsidRPr="00BA6EDD">
        <w:rPr>
          <w:rFonts w:cs="Arial"/>
          <w:bCs/>
          <w:sz w:val="24"/>
          <w:szCs w:val="24"/>
        </w:rPr>
        <w:t xml:space="preserve">lutch size, hatching success, brood size, and brood mass </w:t>
      </w:r>
      <w:r w:rsidR="00465E83" w:rsidRPr="00BA6EDD">
        <w:rPr>
          <w:rFonts w:cs="Arial"/>
          <w:bCs/>
          <w:sz w:val="24"/>
          <w:szCs w:val="24"/>
        </w:rPr>
        <w:t>all showed a</w:t>
      </w:r>
      <w:r w:rsidR="009E5BF9">
        <w:rPr>
          <w:rFonts w:cs="Arial"/>
          <w:bCs/>
          <w:sz w:val="24"/>
          <w:szCs w:val="24"/>
        </w:rPr>
        <w:t xml:space="preserve"> quadratic</w:t>
      </w:r>
      <w:r w:rsidR="00465E83" w:rsidRPr="00BA6EDD">
        <w:rPr>
          <w:rFonts w:cs="Arial"/>
          <w:bCs/>
          <w:sz w:val="24"/>
          <w:szCs w:val="24"/>
        </w:rPr>
        <w:t xml:space="preserve"> </w:t>
      </w:r>
      <w:r w:rsidR="009E4B06" w:rsidRPr="00CD3C7E">
        <w:rPr>
          <w:rFonts w:cs="Arial"/>
          <w:bCs/>
          <w:sz w:val="24"/>
          <w:szCs w:val="24"/>
        </w:rPr>
        <w:t>relationship</w:t>
      </w:r>
      <w:r w:rsidRPr="00CD3C7E">
        <w:rPr>
          <w:rFonts w:cs="Arial"/>
          <w:bCs/>
          <w:sz w:val="24"/>
          <w:szCs w:val="24"/>
        </w:rPr>
        <w:t xml:space="preserve"> with carcass </w:t>
      </w:r>
      <w:r w:rsidR="00E50D12">
        <w:rPr>
          <w:rFonts w:cs="Arial"/>
          <w:bCs/>
          <w:sz w:val="24"/>
          <w:szCs w:val="24"/>
        </w:rPr>
        <w:t>size</w:t>
      </w:r>
      <w:r w:rsidRPr="00CD3C7E">
        <w:rPr>
          <w:rFonts w:cs="Arial"/>
          <w:bCs/>
          <w:sz w:val="24"/>
          <w:szCs w:val="24"/>
        </w:rPr>
        <w:t>, with optimal breeding outcomes occurring on m</w:t>
      </w:r>
      <w:r w:rsidR="00BA6EDD" w:rsidRPr="00CD3C7E">
        <w:rPr>
          <w:rFonts w:cs="Arial"/>
          <w:bCs/>
          <w:sz w:val="24"/>
          <w:szCs w:val="24"/>
        </w:rPr>
        <w:t>e</w:t>
      </w:r>
      <w:r w:rsidRPr="00CD3C7E">
        <w:rPr>
          <w:rFonts w:cs="Arial"/>
          <w:bCs/>
          <w:sz w:val="24"/>
          <w:szCs w:val="24"/>
        </w:rPr>
        <w:t>d</w:t>
      </w:r>
      <w:r w:rsidR="00BA6EDD" w:rsidRPr="00CD3C7E">
        <w:rPr>
          <w:rFonts w:cs="Arial"/>
          <w:bCs/>
          <w:sz w:val="24"/>
          <w:szCs w:val="24"/>
        </w:rPr>
        <w:t>ium</w:t>
      </w:r>
      <w:r w:rsidR="00E50D12">
        <w:rPr>
          <w:rFonts w:cs="Arial"/>
          <w:bCs/>
          <w:sz w:val="24"/>
          <w:szCs w:val="24"/>
        </w:rPr>
        <w:t>-sized</w:t>
      </w:r>
      <w:r w:rsidRPr="00CD3C7E">
        <w:rPr>
          <w:rFonts w:cs="Arial"/>
          <w:bCs/>
          <w:sz w:val="24"/>
          <w:szCs w:val="24"/>
        </w:rPr>
        <w:t xml:space="preserve"> carcasses.</w:t>
      </w:r>
      <w:r w:rsidR="00AD1280" w:rsidRPr="00CD3C7E">
        <w:rPr>
          <w:rFonts w:cs="Arial"/>
          <w:bCs/>
          <w:sz w:val="24"/>
          <w:szCs w:val="24"/>
        </w:rPr>
        <w:t xml:space="preserve"> The increase in </w:t>
      </w:r>
      <w:r w:rsidR="00DB287D" w:rsidRPr="00CD3C7E">
        <w:rPr>
          <w:rFonts w:cs="Arial"/>
          <w:bCs/>
          <w:sz w:val="24"/>
          <w:szCs w:val="24"/>
        </w:rPr>
        <w:t xml:space="preserve">breeding </w:t>
      </w:r>
      <w:r w:rsidR="00CD3C7E" w:rsidRPr="00CD3C7E">
        <w:rPr>
          <w:rFonts w:cs="Arial"/>
          <w:bCs/>
          <w:sz w:val="24"/>
          <w:szCs w:val="24"/>
        </w:rPr>
        <w:t>performance</w:t>
      </w:r>
      <w:r w:rsidR="00AD1280" w:rsidRPr="00CD3C7E">
        <w:rPr>
          <w:rFonts w:cs="Arial"/>
          <w:bCs/>
          <w:sz w:val="24"/>
          <w:szCs w:val="24"/>
        </w:rPr>
        <w:t xml:space="preserve"> from small to medium carcasses is </w:t>
      </w:r>
      <w:r w:rsidR="006D3D42" w:rsidRPr="00CD3C7E">
        <w:rPr>
          <w:rFonts w:cs="Arial"/>
          <w:bCs/>
          <w:sz w:val="24"/>
          <w:szCs w:val="24"/>
        </w:rPr>
        <w:t>consistent with previous studies</w:t>
      </w:r>
      <w:r w:rsidRPr="00CD3C7E">
        <w:rPr>
          <w:rFonts w:cs="Arial"/>
          <w:bCs/>
          <w:sz w:val="24"/>
          <w:szCs w:val="24"/>
        </w:rPr>
        <w:t xml:space="preserve"> on </w:t>
      </w:r>
      <w:r w:rsidR="00AD1280" w:rsidRPr="00CD3C7E">
        <w:rPr>
          <w:rFonts w:cs="Arial"/>
          <w:bCs/>
          <w:sz w:val="24"/>
          <w:szCs w:val="24"/>
        </w:rPr>
        <w:t xml:space="preserve">other burying </w:t>
      </w:r>
      <w:r w:rsidR="00AD1280" w:rsidRPr="008D2DB2">
        <w:rPr>
          <w:rFonts w:cs="Arial"/>
          <w:bCs/>
          <w:sz w:val="24"/>
          <w:szCs w:val="24"/>
        </w:rPr>
        <w:t xml:space="preserve">beetle species </w:t>
      </w:r>
      <w:r w:rsidR="004E78AB" w:rsidRPr="008D2DB2">
        <w:rPr>
          <w:rFonts w:cs="Arial"/>
          <w:bCs/>
          <w:sz w:val="24"/>
          <w:szCs w:val="24"/>
        </w:rPr>
        <w:fldChar w:fldCharType="begin">
          <w:fldData xml:space="preserve">PEVuZE5vdGU+PENpdGU+PEF1dGhvcj5Ib3B3b29kPC9BdXRob3I+PFllYXI+MjAxNjwvWWVhcj48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==
</w:fldData>
        </w:fldChar>
      </w:r>
      <w:r w:rsidR="00842850" w:rsidRPr="008D2DB2">
        <w:rPr>
          <w:rFonts w:cs="Arial"/>
          <w:bCs/>
          <w:sz w:val="24"/>
          <w:szCs w:val="24"/>
        </w:rPr>
        <w:instrText xml:space="preserve"> ADDIN EN.CITE </w:instrText>
      </w:r>
      <w:r w:rsidR="00842850" w:rsidRPr="008D2DB2">
        <w:rPr>
          <w:rFonts w:cs="Arial"/>
          <w:bCs/>
          <w:sz w:val="24"/>
          <w:szCs w:val="24"/>
        </w:rPr>
        <w:fldChar w:fldCharType="begin">
          <w:fldData xml:space="preserve">PEVuZE5vdGU+PENpdGU+PEF1dGhvcj5Ib3B3b29kPC9BdXRob3I+PFllYXI+MjAxNjwvWWVhcj48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==
</w:fldData>
        </w:fldChar>
      </w:r>
      <w:r w:rsidR="00842850" w:rsidRPr="008D2DB2">
        <w:rPr>
          <w:rFonts w:cs="Arial"/>
          <w:bCs/>
          <w:sz w:val="24"/>
          <w:szCs w:val="24"/>
        </w:rPr>
        <w:instrText xml:space="preserve"> ADDIN EN.CITE.DATA </w:instrText>
      </w:r>
      <w:r w:rsidR="00842850" w:rsidRPr="008D2DB2">
        <w:rPr>
          <w:rFonts w:cs="Arial"/>
          <w:bCs/>
          <w:sz w:val="24"/>
          <w:szCs w:val="24"/>
        </w:rPr>
      </w:r>
      <w:r w:rsidR="00842850" w:rsidRPr="008D2DB2">
        <w:rPr>
          <w:rFonts w:cs="Arial"/>
          <w:bCs/>
          <w:sz w:val="24"/>
          <w:szCs w:val="24"/>
        </w:rPr>
        <w:fldChar w:fldCharType="end"/>
      </w:r>
      <w:r w:rsidR="004E78AB" w:rsidRPr="008D2DB2">
        <w:rPr>
          <w:rFonts w:cs="Arial"/>
          <w:bCs/>
          <w:sz w:val="24"/>
          <w:szCs w:val="24"/>
        </w:rPr>
      </w:r>
      <w:r w:rsidR="004E78AB" w:rsidRPr="008D2DB2">
        <w:rPr>
          <w:rFonts w:cs="Arial"/>
          <w:bCs/>
          <w:sz w:val="24"/>
          <w:szCs w:val="24"/>
        </w:rPr>
        <w:fldChar w:fldCharType="separate"/>
      </w:r>
      <w:r w:rsidR="00842850" w:rsidRPr="008D2DB2">
        <w:rPr>
          <w:rFonts w:cs="Arial"/>
          <w:bCs/>
          <w:noProof/>
          <w:sz w:val="24"/>
          <w:szCs w:val="24"/>
        </w:rPr>
        <w:t>(Eggert and Müller 1992, Creighton 2005, Hopwood et al. 2016)</w:t>
      </w:r>
      <w:r w:rsidR="004E78AB" w:rsidRPr="008D2DB2">
        <w:rPr>
          <w:rFonts w:cs="Arial"/>
          <w:bCs/>
          <w:sz w:val="24"/>
          <w:szCs w:val="24"/>
        </w:rPr>
        <w:fldChar w:fldCharType="end"/>
      </w:r>
      <w:r w:rsidR="006D3D42" w:rsidRPr="008D2DB2">
        <w:rPr>
          <w:rFonts w:cs="Arial"/>
          <w:bCs/>
          <w:sz w:val="24"/>
          <w:szCs w:val="24"/>
        </w:rPr>
        <w:t xml:space="preserve">. </w:t>
      </w:r>
      <w:r w:rsidR="00E50D12" w:rsidRPr="008D2DB2">
        <w:rPr>
          <w:rFonts w:cs="Arial"/>
          <w:bCs/>
          <w:sz w:val="24"/>
          <w:szCs w:val="24"/>
        </w:rPr>
        <w:t>Interestingly</w:t>
      </w:r>
      <w:r w:rsidR="00465E83" w:rsidRPr="008D2DB2">
        <w:rPr>
          <w:rFonts w:cs="Arial"/>
          <w:bCs/>
          <w:sz w:val="24"/>
          <w:szCs w:val="24"/>
        </w:rPr>
        <w:t>,</w:t>
      </w:r>
      <w:r w:rsidR="008D2DB2" w:rsidRPr="008D2DB2">
        <w:rPr>
          <w:rFonts w:cs="Arial"/>
          <w:bCs/>
          <w:sz w:val="24"/>
          <w:szCs w:val="24"/>
        </w:rPr>
        <w:t xml:space="preserve"> when the parents bred on large carcasses,</w:t>
      </w:r>
      <w:r w:rsidR="00465E83" w:rsidRPr="008D2DB2">
        <w:rPr>
          <w:rFonts w:cs="Arial"/>
          <w:bCs/>
          <w:sz w:val="24"/>
          <w:szCs w:val="24"/>
        </w:rPr>
        <w:t xml:space="preserve"> </w:t>
      </w:r>
      <w:r w:rsidR="00E50D12" w:rsidRPr="008D2DB2">
        <w:rPr>
          <w:rFonts w:cs="Arial"/>
          <w:bCs/>
          <w:sz w:val="24"/>
          <w:szCs w:val="24"/>
        </w:rPr>
        <w:t>the</w:t>
      </w:r>
      <w:r w:rsidR="008D2DB2" w:rsidRPr="008D2DB2">
        <w:rPr>
          <w:rFonts w:cs="Arial"/>
          <w:bCs/>
          <w:sz w:val="24"/>
          <w:szCs w:val="24"/>
        </w:rPr>
        <w:t>ir</w:t>
      </w:r>
      <w:r w:rsidR="00BA6EDD" w:rsidRPr="008D2DB2">
        <w:rPr>
          <w:rFonts w:cs="Arial"/>
          <w:bCs/>
          <w:sz w:val="24"/>
          <w:szCs w:val="24"/>
        </w:rPr>
        <w:t xml:space="preserve"> </w:t>
      </w:r>
      <w:r w:rsidR="00E50D12" w:rsidRPr="008D2DB2">
        <w:rPr>
          <w:rFonts w:cs="Arial"/>
          <w:bCs/>
          <w:sz w:val="24"/>
          <w:szCs w:val="24"/>
        </w:rPr>
        <w:t xml:space="preserve">breeding </w:t>
      </w:r>
      <w:r w:rsidR="00CD3C7E" w:rsidRPr="008D2DB2">
        <w:rPr>
          <w:rFonts w:cs="Arial"/>
          <w:bCs/>
          <w:sz w:val="24"/>
          <w:szCs w:val="24"/>
        </w:rPr>
        <w:t>performance</w:t>
      </w:r>
      <w:r w:rsidR="008D2DB2" w:rsidRPr="008D2DB2">
        <w:rPr>
          <w:rFonts w:cs="Arial"/>
          <w:bCs/>
          <w:sz w:val="24"/>
          <w:szCs w:val="24"/>
        </w:rPr>
        <w:t xml:space="preserve"> </w:t>
      </w:r>
      <w:r w:rsidR="006D3D42" w:rsidRPr="008D2DB2">
        <w:rPr>
          <w:rFonts w:cs="Arial"/>
          <w:bCs/>
          <w:sz w:val="24"/>
          <w:szCs w:val="24"/>
        </w:rPr>
        <w:t>decreased</w:t>
      </w:r>
      <w:r w:rsidR="00E50D12" w:rsidRPr="008D2DB2">
        <w:rPr>
          <w:rFonts w:cs="Arial"/>
          <w:bCs/>
          <w:sz w:val="24"/>
          <w:szCs w:val="24"/>
        </w:rPr>
        <w:t>,</w:t>
      </w:r>
      <w:r w:rsidR="00093D21" w:rsidRPr="008D2DB2">
        <w:rPr>
          <w:rFonts w:cs="Arial"/>
          <w:bCs/>
          <w:sz w:val="24"/>
          <w:szCs w:val="24"/>
        </w:rPr>
        <w:t xml:space="preserve"> </w:t>
      </w:r>
      <w:r w:rsidR="00E50D12" w:rsidRPr="008D2DB2">
        <w:rPr>
          <w:rFonts w:cs="Arial"/>
          <w:bCs/>
          <w:sz w:val="24"/>
          <w:szCs w:val="24"/>
        </w:rPr>
        <w:t>along with</w:t>
      </w:r>
      <w:r w:rsidR="00093D21" w:rsidRPr="008D2DB2">
        <w:rPr>
          <w:rFonts w:cs="Arial"/>
          <w:bCs/>
          <w:sz w:val="24"/>
          <w:szCs w:val="24"/>
        </w:rPr>
        <w:t xml:space="preserve"> </w:t>
      </w:r>
      <w:r w:rsidR="008D2DB2" w:rsidRPr="008D2DB2">
        <w:rPr>
          <w:rFonts w:cs="Arial"/>
          <w:bCs/>
          <w:sz w:val="24"/>
          <w:szCs w:val="24"/>
        </w:rPr>
        <w:t xml:space="preserve">a </w:t>
      </w:r>
      <w:r w:rsidR="00093D21" w:rsidRPr="008D2DB2">
        <w:rPr>
          <w:rFonts w:cs="Arial"/>
          <w:bCs/>
          <w:sz w:val="24"/>
          <w:szCs w:val="24"/>
        </w:rPr>
        <w:t>reduc</w:t>
      </w:r>
      <w:r w:rsidR="008D2DB2" w:rsidRPr="008D2DB2">
        <w:rPr>
          <w:rFonts w:cs="Arial"/>
          <w:bCs/>
          <w:sz w:val="24"/>
          <w:szCs w:val="24"/>
        </w:rPr>
        <w:t>tion in</w:t>
      </w:r>
      <w:r w:rsidR="00093D21" w:rsidRPr="008D2DB2">
        <w:rPr>
          <w:rFonts w:cs="Arial"/>
          <w:bCs/>
          <w:sz w:val="24"/>
          <w:szCs w:val="24"/>
        </w:rPr>
        <w:t xml:space="preserve"> carcass use efficiency. </w:t>
      </w:r>
      <w:r w:rsidR="00AD4C6A" w:rsidRPr="008D2DB2">
        <w:rPr>
          <w:rFonts w:cs="Arial"/>
          <w:bCs/>
          <w:sz w:val="24"/>
          <w:szCs w:val="24"/>
        </w:rPr>
        <w:t>This</w:t>
      </w:r>
      <w:r w:rsidR="00AD4C6A" w:rsidRPr="00BA6EDD">
        <w:rPr>
          <w:rFonts w:cs="Arial"/>
          <w:bCs/>
          <w:sz w:val="24"/>
          <w:szCs w:val="24"/>
        </w:rPr>
        <w:t xml:space="preserve"> </w:t>
      </w:r>
      <w:r w:rsidR="001E2029" w:rsidRPr="00BA6EDD">
        <w:rPr>
          <w:rFonts w:cs="Arial"/>
          <w:bCs/>
          <w:sz w:val="24"/>
          <w:szCs w:val="24"/>
        </w:rPr>
        <w:t>may</w:t>
      </w:r>
      <w:r w:rsidR="00AD4C6A" w:rsidRPr="00BA6EDD">
        <w:rPr>
          <w:rFonts w:cs="Arial"/>
          <w:bCs/>
          <w:sz w:val="24"/>
          <w:szCs w:val="24"/>
        </w:rPr>
        <w:t xml:space="preserve"> be </w:t>
      </w:r>
      <w:r w:rsidR="001E2029" w:rsidRPr="00BA6EDD">
        <w:rPr>
          <w:rFonts w:cs="Arial"/>
          <w:bCs/>
          <w:sz w:val="24"/>
          <w:szCs w:val="24"/>
        </w:rPr>
        <w:t xml:space="preserve">because large carcasses are more energetically costly to process </w:t>
      </w:r>
      <w:r w:rsidR="00093D21">
        <w:rPr>
          <w:rFonts w:cs="Arial"/>
          <w:bCs/>
          <w:sz w:val="24"/>
          <w:szCs w:val="24"/>
        </w:rPr>
        <w:t xml:space="preserve">and </w:t>
      </w:r>
      <w:r w:rsidR="001E2029" w:rsidRPr="00BA6EDD">
        <w:rPr>
          <w:rFonts w:cs="Arial"/>
          <w:bCs/>
          <w:sz w:val="24"/>
          <w:szCs w:val="24"/>
        </w:rPr>
        <w:t xml:space="preserve">females </w:t>
      </w:r>
      <w:r w:rsidR="00093D21">
        <w:rPr>
          <w:rFonts w:cs="Arial"/>
          <w:bCs/>
          <w:sz w:val="24"/>
          <w:szCs w:val="24"/>
        </w:rPr>
        <w:t xml:space="preserve">may </w:t>
      </w:r>
      <w:r w:rsidR="001E2029" w:rsidRPr="00BA6EDD">
        <w:rPr>
          <w:rFonts w:cs="Arial"/>
          <w:bCs/>
          <w:sz w:val="24"/>
          <w:szCs w:val="24"/>
        </w:rPr>
        <w:t>lay fewer eggs</w:t>
      </w:r>
      <w:r w:rsidR="00497FF9" w:rsidRPr="00BA6EDD">
        <w:rPr>
          <w:rFonts w:cs="Arial"/>
          <w:bCs/>
          <w:sz w:val="24"/>
          <w:szCs w:val="24"/>
        </w:rPr>
        <w:t xml:space="preserve"> as a result </w:t>
      </w:r>
      <w:r w:rsidR="00497FF9" w:rsidRPr="00BA6EDD">
        <w:rPr>
          <w:rFonts w:cs="Arial"/>
          <w:bCs/>
          <w:sz w:val="24"/>
          <w:szCs w:val="24"/>
        </w:rPr>
        <w:lastRenderedPageBreak/>
        <w:t xml:space="preserve">of </w:t>
      </w:r>
      <w:r w:rsidR="00BA6EDD" w:rsidRPr="00BA6EDD">
        <w:rPr>
          <w:rFonts w:cs="Arial"/>
          <w:bCs/>
          <w:sz w:val="24"/>
          <w:szCs w:val="24"/>
        </w:rPr>
        <w:t>lower</w:t>
      </w:r>
      <w:r w:rsidR="00497FF9" w:rsidRPr="00BA6EDD">
        <w:rPr>
          <w:rFonts w:cs="Arial"/>
          <w:bCs/>
          <w:sz w:val="24"/>
          <w:szCs w:val="24"/>
        </w:rPr>
        <w:t xml:space="preserve"> energy storage</w:t>
      </w:r>
      <w:r w:rsidR="00A25929" w:rsidRPr="00BA6EDD">
        <w:rPr>
          <w:rFonts w:cs="Arial"/>
          <w:bCs/>
          <w:sz w:val="24"/>
          <w:szCs w:val="24"/>
        </w:rPr>
        <w:t>.</w:t>
      </w:r>
      <w:r w:rsidR="009566C6">
        <w:rPr>
          <w:rFonts w:cs="Arial"/>
          <w:bCs/>
          <w:sz w:val="24"/>
          <w:szCs w:val="24"/>
        </w:rPr>
        <w:t xml:space="preserve"> In </w:t>
      </w:r>
      <w:r w:rsidR="009566C6" w:rsidRPr="009566C6">
        <w:rPr>
          <w:rFonts w:cs="Arial"/>
          <w:bCs/>
          <w:sz w:val="24"/>
          <w:szCs w:val="24"/>
        </w:rPr>
        <w:t xml:space="preserve">fact, </w:t>
      </w:r>
      <w:r w:rsidR="00093D21" w:rsidRPr="009566C6">
        <w:rPr>
          <w:rFonts w:cs="Arial"/>
          <w:bCs/>
          <w:sz w:val="24"/>
          <w:szCs w:val="24"/>
        </w:rPr>
        <w:fldChar w:fldCharType="begin"/>
      </w:r>
      <w:r w:rsidR="00093D21" w:rsidRPr="009566C6">
        <w:rPr>
          <w:rFonts w:cs="Arial"/>
          <w:bCs/>
          <w:sz w:val="24"/>
          <w:szCs w:val="24"/>
        </w:rPr>
        <w:instrText xml:space="preserve"> ADDIN EN.CITE &lt;EndNote&gt;&lt;Cite AuthorYear="1"&gt;&lt;Author&gt;Müller&lt;/Author&gt;&lt;Year&gt;1990&lt;/Year&gt;&lt;RecNum&gt;11&lt;/RecNum&gt;&lt;DisplayText&gt;Müller et al. (1990)&lt;/DisplayText&gt;&lt;record&gt;&lt;rec-number&gt;11&lt;/rec-number&gt;&lt;foreign-keys&gt;&lt;key app="EN" db-id="z9xx2w0pverrspedt95pdps0rswpfe0ave99" timestamp="1714615557"&gt;11&lt;/key&gt;&lt;/foreign-keys&gt;&lt;ref-type name="Journal Article"&gt;17&lt;/ref-type&gt;&lt;contributors&gt;&lt;authors&gt;&lt;author&gt;Müller, Josef K&lt;/author&gt;&lt;author&gt;Eggert, Anne-Katrin&lt;/author&gt;&lt;author&gt;Furlkröger, Elke&lt;/author&gt;&lt;/authors&gt;&lt;/contributors&gt;&lt;titles&gt;&lt;title&gt;Clutch size regulation in the burying beetle Necrophorus vespilloides Herbst (Coleoptera: Silphidae)&lt;/title&gt;&lt;secondary-title&gt;Journal of Insect Behavior&lt;/secondary-title&gt;&lt;/titles&gt;&lt;periodical&gt;&lt;full-title&gt;Journal of Insect Behavior&lt;/full-title&gt;&lt;/periodical&gt;&lt;pages&gt; 265–270&lt;/pages&gt;&lt;volume&gt;3&lt;/volume&gt;&lt;dates&gt;&lt;year&gt;1990&lt;/year&gt;&lt;/dates&gt;&lt;urls&gt;&lt;/urls&gt;&lt;/record&gt;&lt;/Cite&gt;&lt;/EndNote&gt;</w:instrText>
      </w:r>
      <w:r w:rsidR="00093D21" w:rsidRPr="009566C6">
        <w:rPr>
          <w:rFonts w:cs="Arial"/>
          <w:bCs/>
          <w:sz w:val="24"/>
          <w:szCs w:val="24"/>
        </w:rPr>
        <w:fldChar w:fldCharType="separate"/>
      </w:r>
      <w:r w:rsidR="00093D21" w:rsidRPr="009566C6">
        <w:rPr>
          <w:rFonts w:cs="Arial"/>
          <w:bCs/>
          <w:noProof/>
          <w:sz w:val="24"/>
          <w:szCs w:val="24"/>
        </w:rPr>
        <w:t>Müller et al. (1990)</w:t>
      </w:r>
      <w:r w:rsidR="00093D21" w:rsidRPr="009566C6">
        <w:rPr>
          <w:rFonts w:cs="Arial"/>
          <w:bCs/>
          <w:sz w:val="24"/>
          <w:szCs w:val="24"/>
        </w:rPr>
        <w:fldChar w:fldCharType="end"/>
      </w:r>
      <w:r w:rsidR="00093D21" w:rsidRPr="009566C6">
        <w:rPr>
          <w:rFonts w:cs="Arial"/>
          <w:bCs/>
          <w:sz w:val="24"/>
          <w:szCs w:val="24"/>
        </w:rPr>
        <w:t xml:space="preserve"> </w:t>
      </w:r>
      <w:r w:rsidR="009566C6" w:rsidRPr="009566C6">
        <w:rPr>
          <w:rFonts w:cs="Arial"/>
          <w:bCs/>
          <w:sz w:val="24"/>
          <w:szCs w:val="24"/>
        </w:rPr>
        <w:t>found</w:t>
      </w:r>
      <w:r w:rsidR="00093D21" w:rsidRPr="009566C6">
        <w:rPr>
          <w:rFonts w:cs="Arial"/>
          <w:bCs/>
          <w:sz w:val="24"/>
          <w:szCs w:val="24"/>
        </w:rPr>
        <w:t xml:space="preserve"> </w:t>
      </w:r>
      <w:r w:rsidR="00997920" w:rsidRPr="009566C6">
        <w:rPr>
          <w:rFonts w:cs="Arial"/>
          <w:bCs/>
          <w:sz w:val="24"/>
          <w:szCs w:val="24"/>
        </w:rPr>
        <w:t xml:space="preserve">that clutch size levels off </w:t>
      </w:r>
      <w:r w:rsidR="009566C6" w:rsidRPr="009566C6">
        <w:rPr>
          <w:rFonts w:cs="Arial"/>
          <w:bCs/>
          <w:sz w:val="24"/>
          <w:szCs w:val="24"/>
        </w:rPr>
        <w:t>beyond a certain carcass weight threshold</w:t>
      </w:r>
      <w:r w:rsidR="00997920" w:rsidRPr="009566C6">
        <w:rPr>
          <w:rFonts w:cs="Arial"/>
          <w:bCs/>
          <w:sz w:val="24"/>
          <w:szCs w:val="24"/>
        </w:rPr>
        <w:t>, suggesting a</w:t>
      </w:r>
      <w:r w:rsidR="009E5BF9">
        <w:rPr>
          <w:rFonts w:cs="Arial"/>
          <w:bCs/>
          <w:sz w:val="24"/>
          <w:szCs w:val="24"/>
        </w:rPr>
        <w:t>n energetic or physiological</w:t>
      </w:r>
      <w:r w:rsidR="00997920" w:rsidRPr="009566C6">
        <w:rPr>
          <w:rFonts w:cs="Arial"/>
          <w:bCs/>
          <w:sz w:val="24"/>
          <w:szCs w:val="24"/>
        </w:rPr>
        <w:t xml:space="preserve"> constraint on </w:t>
      </w:r>
      <w:r w:rsidR="00093D21" w:rsidRPr="009566C6">
        <w:rPr>
          <w:rFonts w:cs="Arial"/>
          <w:bCs/>
          <w:sz w:val="24"/>
          <w:szCs w:val="24"/>
        </w:rPr>
        <w:t>beetles b</w:t>
      </w:r>
      <w:r w:rsidR="00997920" w:rsidRPr="009566C6">
        <w:rPr>
          <w:rFonts w:cs="Arial"/>
          <w:bCs/>
          <w:sz w:val="24"/>
          <w:szCs w:val="24"/>
        </w:rPr>
        <w:t>reeding on large</w:t>
      </w:r>
      <w:r w:rsidR="009566C6" w:rsidRPr="009566C6">
        <w:rPr>
          <w:rFonts w:cs="Arial"/>
          <w:bCs/>
          <w:sz w:val="24"/>
          <w:szCs w:val="24"/>
        </w:rPr>
        <w:t>r</w:t>
      </w:r>
      <w:r w:rsidR="00997920" w:rsidRPr="009566C6">
        <w:rPr>
          <w:rFonts w:cs="Arial"/>
          <w:bCs/>
          <w:sz w:val="24"/>
          <w:szCs w:val="24"/>
        </w:rPr>
        <w:t xml:space="preserve"> carcasses.</w:t>
      </w:r>
      <w:r w:rsidR="009E5BF9">
        <w:rPr>
          <w:rFonts w:cs="Arial"/>
          <w:bCs/>
          <w:sz w:val="24"/>
          <w:szCs w:val="24"/>
        </w:rPr>
        <w:t xml:space="preserve"> P</w:t>
      </w:r>
      <w:r w:rsidR="00AD0473" w:rsidRPr="00BA6EDD">
        <w:rPr>
          <w:rFonts w:cs="Arial"/>
          <w:bCs/>
          <w:sz w:val="24"/>
          <w:szCs w:val="24"/>
        </w:rPr>
        <w:t xml:space="preserve">arents breeding on large carcasses </w:t>
      </w:r>
      <w:r w:rsidR="009E5BF9">
        <w:rPr>
          <w:rFonts w:cs="Arial"/>
          <w:bCs/>
          <w:sz w:val="24"/>
          <w:szCs w:val="24"/>
        </w:rPr>
        <w:t xml:space="preserve">also </w:t>
      </w:r>
      <w:r w:rsidR="00AD0473" w:rsidRPr="00BA6EDD">
        <w:rPr>
          <w:rFonts w:cs="Arial"/>
          <w:bCs/>
          <w:sz w:val="24"/>
          <w:szCs w:val="24"/>
        </w:rPr>
        <w:t xml:space="preserve">face stronger </w:t>
      </w:r>
      <w:r w:rsidR="004E405F" w:rsidRPr="00BA6EDD">
        <w:rPr>
          <w:rFonts w:cs="Arial"/>
          <w:bCs/>
          <w:sz w:val="24"/>
          <w:szCs w:val="24"/>
        </w:rPr>
        <w:t>c</w:t>
      </w:r>
      <w:r w:rsidR="00BF25FA" w:rsidRPr="00BA6EDD">
        <w:rPr>
          <w:rFonts w:cs="Arial"/>
          <w:bCs/>
          <w:sz w:val="24"/>
          <w:szCs w:val="24"/>
        </w:rPr>
        <w:t xml:space="preserve">ompetition </w:t>
      </w:r>
      <w:r w:rsidR="006539C1" w:rsidRPr="00BA6EDD">
        <w:rPr>
          <w:rFonts w:cs="Arial"/>
          <w:bCs/>
          <w:sz w:val="24"/>
          <w:szCs w:val="24"/>
        </w:rPr>
        <w:t>with</w:t>
      </w:r>
      <w:r w:rsidR="00BF25FA" w:rsidRPr="00BA6EDD">
        <w:rPr>
          <w:rFonts w:cs="Arial"/>
          <w:bCs/>
          <w:sz w:val="24"/>
          <w:szCs w:val="24"/>
        </w:rPr>
        <w:t xml:space="preserve"> microbes,</w:t>
      </w:r>
      <w:r w:rsidR="00E24D1F" w:rsidRPr="00BA6EDD">
        <w:rPr>
          <w:rFonts w:cs="Arial"/>
          <w:bCs/>
          <w:sz w:val="24"/>
          <w:szCs w:val="24"/>
        </w:rPr>
        <w:t xml:space="preserve"> </w:t>
      </w:r>
      <w:r w:rsidR="006539C1" w:rsidRPr="00BA6EDD">
        <w:rPr>
          <w:rFonts w:cs="Arial"/>
          <w:bCs/>
          <w:sz w:val="24"/>
          <w:szCs w:val="24"/>
        </w:rPr>
        <w:t xml:space="preserve">which can </w:t>
      </w:r>
      <w:r w:rsidR="00E24D1F" w:rsidRPr="00BA6EDD">
        <w:rPr>
          <w:rFonts w:cs="Arial"/>
          <w:bCs/>
          <w:sz w:val="24"/>
          <w:szCs w:val="24"/>
        </w:rPr>
        <w:t>reduc</w:t>
      </w:r>
      <w:r w:rsidR="006539C1" w:rsidRPr="00BA6EDD">
        <w:rPr>
          <w:rFonts w:cs="Arial"/>
          <w:bCs/>
          <w:sz w:val="24"/>
          <w:szCs w:val="24"/>
        </w:rPr>
        <w:t>e</w:t>
      </w:r>
      <w:r w:rsidR="00E24D1F" w:rsidRPr="00BA6EDD">
        <w:rPr>
          <w:rFonts w:cs="Arial"/>
          <w:bCs/>
          <w:sz w:val="24"/>
          <w:szCs w:val="24"/>
        </w:rPr>
        <w:t xml:space="preserve"> the usable </w:t>
      </w:r>
      <w:r w:rsidR="0087092C" w:rsidRPr="00BA6EDD">
        <w:rPr>
          <w:rFonts w:cs="Arial"/>
          <w:bCs/>
          <w:sz w:val="24"/>
          <w:szCs w:val="24"/>
        </w:rPr>
        <w:t>resource</w:t>
      </w:r>
      <w:r w:rsidR="00E24D1F" w:rsidRPr="00BA6EDD">
        <w:rPr>
          <w:rFonts w:cs="Arial"/>
          <w:bCs/>
          <w:sz w:val="24"/>
          <w:szCs w:val="24"/>
        </w:rPr>
        <w:t xml:space="preserve"> for </w:t>
      </w:r>
      <w:r w:rsidR="005B2FCD" w:rsidRPr="00BA6EDD">
        <w:rPr>
          <w:rFonts w:cs="Arial"/>
          <w:bCs/>
          <w:sz w:val="24"/>
          <w:szCs w:val="24"/>
        </w:rPr>
        <w:t>breeding</w:t>
      </w:r>
      <w:r w:rsidR="00F20FC8" w:rsidRPr="00BA6EDD">
        <w:rPr>
          <w:rFonts w:cs="Arial"/>
          <w:bCs/>
          <w:sz w:val="24"/>
          <w:szCs w:val="24"/>
        </w:rPr>
        <w:t xml:space="preserve"> </w:t>
      </w:r>
      <w:r w:rsidR="00F20FC8" w:rsidRPr="00BA6EDD">
        <w:rPr>
          <w:rFonts w:cs="Arial"/>
          <w:bCs/>
          <w:sz w:val="24"/>
          <w:szCs w:val="24"/>
        </w:rPr>
        <w:fldChar w:fldCharType="begin"/>
      </w:r>
      <w:r w:rsidR="00F20FC8" w:rsidRPr="00BA6EDD">
        <w:rPr>
          <w:rFonts w:cs="Arial"/>
          <w:bCs/>
          <w:sz w:val="24"/>
          <w:szCs w:val="24"/>
        </w:rPr>
        <w:instrText xml:space="preserve"> ADDIN EN.CITE &lt;EndNote&gt;&lt;Cite&gt;&lt;Author&gt;Scott&lt;/Author&gt;&lt;Year&gt;1998&lt;/Year&gt;&lt;RecNum&gt;14&lt;/RecNum&gt;&lt;DisplayText&gt;(Scott 1998)&lt;/DisplayText&gt;&lt;record&gt;&lt;rec-number&gt;14&lt;/rec-number&gt;&lt;foreign-keys&gt;&lt;key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F20FC8" w:rsidRPr="00BA6EDD">
        <w:rPr>
          <w:rFonts w:cs="Arial"/>
          <w:bCs/>
          <w:sz w:val="24"/>
          <w:szCs w:val="24"/>
        </w:rPr>
        <w:fldChar w:fldCharType="separate"/>
      </w:r>
      <w:r w:rsidR="00F20FC8" w:rsidRPr="00BA6EDD">
        <w:rPr>
          <w:rFonts w:cs="Arial"/>
          <w:bCs/>
          <w:noProof/>
          <w:sz w:val="24"/>
          <w:szCs w:val="24"/>
        </w:rPr>
        <w:t>(Scott 1998)</w:t>
      </w:r>
      <w:r w:rsidR="00F20FC8" w:rsidRPr="00BA6EDD">
        <w:rPr>
          <w:rFonts w:cs="Arial"/>
          <w:bCs/>
          <w:sz w:val="24"/>
          <w:szCs w:val="24"/>
        </w:rPr>
        <w:fldChar w:fldCharType="end"/>
      </w:r>
      <w:r w:rsidR="00EB3349" w:rsidRPr="00BA6EDD">
        <w:rPr>
          <w:rFonts w:cs="Arial"/>
          <w:bCs/>
          <w:sz w:val="24"/>
          <w:szCs w:val="24"/>
        </w:rPr>
        <w:t xml:space="preserve"> or </w:t>
      </w:r>
      <w:r w:rsidR="004E405F" w:rsidRPr="00BA6EDD">
        <w:rPr>
          <w:rFonts w:cs="Arial"/>
          <w:bCs/>
          <w:sz w:val="24"/>
          <w:szCs w:val="24"/>
        </w:rPr>
        <w:t xml:space="preserve">produce </w:t>
      </w:r>
      <w:r w:rsidR="00DC448B" w:rsidRPr="00BA6EDD">
        <w:rPr>
          <w:rFonts w:cs="Arial"/>
          <w:bCs/>
          <w:sz w:val="24"/>
          <w:szCs w:val="24"/>
        </w:rPr>
        <w:t>compounds</w:t>
      </w:r>
      <w:r w:rsidR="004E405F" w:rsidRPr="00BA6EDD">
        <w:rPr>
          <w:rFonts w:cs="Arial"/>
          <w:bCs/>
          <w:sz w:val="24"/>
          <w:szCs w:val="24"/>
        </w:rPr>
        <w:t xml:space="preserve"> </w:t>
      </w:r>
      <w:r w:rsidR="002E2C6E" w:rsidRPr="00BA6EDD">
        <w:rPr>
          <w:rFonts w:cs="Arial"/>
          <w:bCs/>
          <w:sz w:val="24"/>
          <w:szCs w:val="24"/>
        </w:rPr>
        <w:t>harmful</w:t>
      </w:r>
      <w:r w:rsidR="004E405F" w:rsidRPr="00BA6EDD">
        <w:rPr>
          <w:rFonts w:cs="Arial"/>
          <w:bCs/>
          <w:sz w:val="24"/>
          <w:szCs w:val="24"/>
        </w:rPr>
        <w:t xml:space="preserve"> </w:t>
      </w:r>
      <w:r w:rsidR="002E2C6E" w:rsidRPr="00BA6EDD">
        <w:rPr>
          <w:rFonts w:cs="Arial"/>
          <w:bCs/>
          <w:sz w:val="24"/>
          <w:szCs w:val="24"/>
        </w:rPr>
        <w:t xml:space="preserve">to </w:t>
      </w:r>
      <w:r w:rsidR="007E5AEB">
        <w:rPr>
          <w:rFonts w:cs="Arial"/>
          <w:bCs/>
          <w:sz w:val="24"/>
          <w:szCs w:val="24"/>
        </w:rPr>
        <w:t xml:space="preserve">eggs and </w:t>
      </w:r>
      <w:r w:rsidR="004E405F" w:rsidRPr="00BA6EDD">
        <w:rPr>
          <w:rFonts w:cs="Arial"/>
          <w:bCs/>
          <w:sz w:val="24"/>
          <w:szCs w:val="24"/>
        </w:rPr>
        <w:t>larv</w:t>
      </w:r>
      <w:r w:rsidR="002E2C6E" w:rsidRPr="00BA6EDD">
        <w:rPr>
          <w:rFonts w:cs="Arial"/>
          <w:bCs/>
          <w:sz w:val="24"/>
          <w:szCs w:val="24"/>
        </w:rPr>
        <w:t>ae</w:t>
      </w:r>
      <w:r w:rsidR="00EB3349" w:rsidRPr="00BA6EDD">
        <w:rPr>
          <w:rFonts w:cs="Arial"/>
          <w:bCs/>
          <w:sz w:val="24"/>
          <w:szCs w:val="24"/>
        </w:rPr>
        <w:t xml:space="preserve"> </w:t>
      </w:r>
      <w:r w:rsidR="00EB3349" w:rsidRPr="00BA6EDD">
        <w:rPr>
          <w:rFonts w:cs="Arial"/>
          <w:bCs/>
          <w:sz w:val="24"/>
          <w:szCs w:val="24"/>
        </w:rPr>
        <w:fldChar w:fldCharType="begin"/>
      </w:r>
      <w:r w:rsidR="00EB3349" w:rsidRPr="00BA6EDD">
        <w:rPr>
          <w:rFonts w:cs="Arial"/>
          <w:bCs/>
          <w:sz w:val="24"/>
          <w:szCs w:val="24"/>
        </w:rPr>
        <w:instrText xml:space="preserve"> ADDIN EN.CITE &lt;EndNote&gt;&lt;Cite&gt;&lt;Author&gt;Rozen&lt;/Author&gt;&lt;Year&gt;2008&lt;/Year&gt;&lt;RecNum&gt;16&lt;/RecNum&gt;&lt;DisplayText&gt;(Rozen et al. 2008)&lt;/DisplayText&gt;&lt;record&gt;&lt;rec-number&gt;16&lt;/rec-number&gt;&lt;foreign-keys&gt;&lt;key app="EN" db-id="z9xx2w0pverrspedt95pdps0rswpfe0ave99" timestamp="1714751162"&gt;16&lt;/key&gt;&lt;/foreign-keys&gt;&lt;ref-type name="Journal Article"&gt;17&lt;/ref-type&gt;&lt;contributors&gt;&lt;authors&gt;&lt;author&gt;Rozen, DE&lt;/author&gt;&lt;author&gt;Engelmoer, DJP&lt;/author&gt;&lt;author&gt;Smiseth, Per T&lt;/author&gt;&lt;/authors&gt;&lt;/contributors&gt;&lt;titles&gt;&lt;title&gt;Antimicrobial strategies in burying beetles breeding on carrion&lt;/title&gt;&lt;secondary-title&gt;Proceedings of the National Academy of Sciences&lt;/secondary-title&gt;&lt;/titles&gt;&lt;periodical&gt;&lt;full-title&gt;Proceedings of the National Academy of Sciences&lt;/full-title&gt;&lt;/periodical&gt;&lt;pages&gt;17890-17895&lt;/pages&gt;&lt;volume&gt;105&lt;/volume&gt;&lt;number&gt;46&lt;/number&gt;&lt;dates&gt;&lt;year&gt;2008&lt;/year&gt;&lt;/dates&gt;&lt;isbn&gt;0027-8424&lt;/isbn&gt;&lt;urls&gt;&lt;/urls&gt;&lt;/record&gt;&lt;/Cite&gt;&lt;/EndNote&gt;</w:instrText>
      </w:r>
      <w:r w:rsidR="00EB3349" w:rsidRPr="00BA6EDD">
        <w:rPr>
          <w:rFonts w:cs="Arial"/>
          <w:bCs/>
          <w:sz w:val="24"/>
          <w:szCs w:val="24"/>
        </w:rPr>
        <w:fldChar w:fldCharType="separate"/>
      </w:r>
      <w:r w:rsidR="00EB3349" w:rsidRPr="00BA6EDD">
        <w:rPr>
          <w:rFonts w:cs="Arial"/>
          <w:bCs/>
          <w:noProof/>
          <w:sz w:val="24"/>
          <w:szCs w:val="24"/>
        </w:rPr>
        <w:t>(Rozen et al. 2008)</w:t>
      </w:r>
      <w:r w:rsidR="00EB3349" w:rsidRPr="00BA6EDD">
        <w:rPr>
          <w:rFonts w:cs="Arial"/>
          <w:bCs/>
          <w:sz w:val="24"/>
          <w:szCs w:val="24"/>
        </w:rPr>
        <w:fldChar w:fldCharType="end"/>
      </w:r>
      <w:r w:rsidR="00E24D1F" w:rsidRPr="00BA6EDD">
        <w:rPr>
          <w:rFonts w:cs="Arial"/>
          <w:bCs/>
          <w:sz w:val="24"/>
          <w:szCs w:val="24"/>
        </w:rPr>
        <w:t>.</w:t>
      </w:r>
    </w:p>
    <w:p w14:paraId="7176E20C" w14:textId="636330E3" w:rsidR="00872835" w:rsidRPr="00872835" w:rsidRDefault="008B350E" w:rsidP="00872835">
      <w:pPr>
        <w:spacing w:line="480" w:lineRule="auto"/>
        <w:rPr>
          <w:rFonts w:cs="Arial"/>
          <w:bCs/>
          <w:sz w:val="24"/>
          <w:szCs w:val="24"/>
        </w:rPr>
      </w:pPr>
      <w:r w:rsidRPr="00CA79C2">
        <w:rPr>
          <w:rFonts w:cs="Arial"/>
          <w:bCs/>
          <w:sz w:val="24"/>
          <w:szCs w:val="24"/>
        </w:rPr>
        <w:tab/>
      </w:r>
      <w:r w:rsidR="00CA79C2" w:rsidRPr="00CA79C2">
        <w:rPr>
          <w:rFonts w:cs="Arial"/>
          <w:bCs/>
          <w:sz w:val="24"/>
          <w:szCs w:val="24"/>
        </w:rPr>
        <w:t>Contrary to our prediction, w</w:t>
      </w:r>
      <w:r w:rsidR="00F04BF7" w:rsidRPr="00CA79C2">
        <w:rPr>
          <w:rFonts w:cs="Arial"/>
          <w:bCs/>
          <w:sz w:val="24"/>
          <w:szCs w:val="24"/>
        </w:rPr>
        <w:t>e</w:t>
      </w:r>
      <w:r w:rsidR="00F04BF7">
        <w:rPr>
          <w:rFonts w:cs="Arial"/>
          <w:bCs/>
          <w:sz w:val="24"/>
          <w:szCs w:val="24"/>
        </w:rPr>
        <w:t xml:space="preserve"> found </w:t>
      </w:r>
      <w:r w:rsidRPr="008B350E">
        <w:rPr>
          <w:rFonts w:cs="Arial"/>
          <w:bCs/>
          <w:sz w:val="24"/>
          <w:szCs w:val="24"/>
        </w:rPr>
        <w:t>no major difference in</w:t>
      </w:r>
      <w:r w:rsidR="00015A78">
        <w:rPr>
          <w:rFonts w:cs="Arial"/>
          <w:bCs/>
          <w:sz w:val="24"/>
          <w:szCs w:val="24"/>
        </w:rPr>
        <w:t xml:space="preserve"> the</w:t>
      </w:r>
      <w:r w:rsidRPr="008B350E">
        <w:rPr>
          <w:rFonts w:cs="Arial"/>
          <w:bCs/>
          <w:sz w:val="24"/>
          <w:szCs w:val="24"/>
        </w:rPr>
        <w:t xml:space="preserve"> </w:t>
      </w:r>
      <w:r w:rsidR="004759D3">
        <w:rPr>
          <w:rFonts w:cs="Arial"/>
          <w:bCs/>
          <w:sz w:val="24"/>
          <w:szCs w:val="24"/>
        </w:rPr>
        <w:t>breeding outcomes</w:t>
      </w:r>
      <w:r w:rsidRPr="008B350E">
        <w:rPr>
          <w:rFonts w:cs="Arial"/>
          <w:bCs/>
          <w:sz w:val="24"/>
          <w:szCs w:val="24"/>
        </w:rPr>
        <w:t xml:space="preserve"> </w:t>
      </w:r>
      <w:r w:rsidR="004759D3">
        <w:rPr>
          <w:rFonts w:cs="Arial"/>
          <w:bCs/>
          <w:sz w:val="24"/>
          <w:szCs w:val="24"/>
        </w:rPr>
        <w:t xml:space="preserve">and </w:t>
      </w:r>
      <w:r w:rsidRPr="008B350E">
        <w:rPr>
          <w:rFonts w:cs="Arial"/>
          <w:bCs/>
          <w:sz w:val="24"/>
          <w:szCs w:val="24"/>
        </w:rPr>
        <w:t xml:space="preserve">carcass use efficiency of </w:t>
      </w:r>
      <w:r w:rsidR="00CC0939" w:rsidRPr="00BA6EDD">
        <w:rPr>
          <w:rFonts w:cs="Arial"/>
          <w:i/>
          <w:iCs/>
          <w:sz w:val="24"/>
          <w:szCs w:val="24"/>
        </w:rPr>
        <w:t>N. nepalensis</w:t>
      </w:r>
      <w:r w:rsidR="00015A78">
        <w:rPr>
          <w:rFonts w:cs="Arial"/>
          <w:bCs/>
          <w:sz w:val="24"/>
          <w:szCs w:val="24"/>
        </w:rPr>
        <w:t xml:space="preserve"> on</w:t>
      </w:r>
      <w:r w:rsidRPr="008B350E">
        <w:rPr>
          <w:rFonts w:cs="Arial"/>
          <w:bCs/>
          <w:sz w:val="24"/>
          <w:szCs w:val="24"/>
        </w:rPr>
        <w:t xml:space="preserve"> lab </w:t>
      </w:r>
      <w:r w:rsidR="00015A78">
        <w:rPr>
          <w:rFonts w:cs="Arial"/>
          <w:bCs/>
          <w:sz w:val="24"/>
          <w:szCs w:val="24"/>
        </w:rPr>
        <w:t>versus</w:t>
      </w:r>
      <w:r w:rsidRPr="008B350E">
        <w:rPr>
          <w:rFonts w:cs="Arial"/>
          <w:bCs/>
          <w:sz w:val="24"/>
          <w:szCs w:val="24"/>
        </w:rPr>
        <w:t xml:space="preserve"> wild carcasses. </w:t>
      </w:r>
      <w:r w:rsidR="00F70784" w:rsidRPr="00883D96">
        <w:rPr>
          <w:rFonts w:cs="Arial"/>
          <w:bCs/>
          <w:sz w:val="24"/>
          <w:szCs w:val="24"/>
        </w:rPr>
        <w:t>A potential</w:t>
      </w:r>
      <w:r w:rsidR="006E3DDD" w:rsidRPr="00883D96">
        <w:rPr>
          <w:rFonts w:cs="Arial"/>
          <w:bCs/>
          <w:sz w:val="24"/>
          <w:szCs w:val="24"/>
        </w:rPr>
        <w:t xml:space="preserve"> explanation is that the </w:t>
      </w:r>
      <w:r w:rsidR="004413E8" w:rsidRPr="00883D96">
        <w:rPr>
          <w:rFonts w:cs="Arial"/>
          <w:bCs/>
          <w:sz w:val="24"/>
          <w:szCs w:val="24"/>
        </w:rPr>
        <w:t>parent</w:t>
      </w:r>
      <w:r w:rsidR="006E3DDD" w:rsidRPr="00883D96">
        <w:rPr>
          <w:rFonts w:cs="Arial"/>
          <w:bCs/>
          <w:sz w:val="24"/>
          <w:szCs w:val="24"/>
        </w:rPr>
        <w:t>s</w:t>
      </w:r>
      <w:r w:rsidR="004413E8" w:rsidRPr="00883D96">
        <w:rPr>
          <w:rFonts w:cs="Arial"/>
          <w:bCs/>
          <w:sz w:val="24"/>
          <w:szCs w:val="24"/>
        </w:rPr>
        <w:t xml:space="preserve"> manipulat</w:t>
      </w:r>
      <w:r w:rsidR="006E3DDD" w:rsidRPr="00883D96">
        <w:rPr>
          <w:rFonts w:cs="Arial"/>
          <w:bCs/>
          <w:sz w:val="24"/>
          <w:szCs w:val="24"/>
        </w:rPr>
        <w:t xml:space="preserve">ed the </w:t>
      </w:r>
      <w:r w:rsidR="00750A88" w:rsidRPr="00883D96">
        <w:rPr>
          <w:rFonts w:cs="Arial"/>
          <w:bCs/>
          <w:sz w:val="24"/>
          <w:szCs w:val="24"/>
        </w:rPr>
        <w:t>carcass</w:t>
      </w:r>
      <w:r w:rsidR="002F680F" w:rsidRPr="00883D96">
        <w:rPr>
          <w:rFonts w:cs="Arial"/>
          <w:bCs/>
          <w:sz w:val="24"/>
          <w:szCs w:val="24"/>
        </w:rPr>
        <w:t>es</w:t>
      </w:r>
      <w:r w:rsidR="00BC79E2" w:rsidRPr="00883D96">
        <w:rPr>
          <w:rFonts w:cs="Arial"/>
          <w:bCs/>
          <w:sz w:val="24"/>
          <w:szCs w:val="24"/>
        </w:rPr>
        <w:t xml:space="preserve"> </w:t>
      </w:r>
      <w:r w:rsidRPr="00883D96">
        <w:rPr>
          <w:rFonts w:cs="Arial"/>
          <w:bCs/>
          <w:sz w:val="24"/>
          <w:szCs w:val="24"/>
        </w:rPr>
        <w:t>(</w:t>
      </w:r>
      <w:r w:rsidR="00BC79E2" w:rsidRPr="00883D96">
        <w:rPr>
          <w:rFonts w:cs="Arial"/>
          <w:bCs/>
          <w:sz w:val="24"/>
          <w:szCs w:val="24"/>
        </w:rPr>
        <w:t>e.g.,</w:t>
      </w:r>
      <w:r w:rsidR="002F680F" w:rsidRPr="00883D96">
        <w:rPr>
          <w:rFonts w:cs="Arial"/>
          <w:bCs/>
          <w:sz w:val="24"/>
          <w:szCs w:val="24"/>
        </w:rPr>
        <w:t xml:space="preserve"> by secreting antimicrobial compounds</w:t>
      </w:r>
      <w:r w:rsidRPr="00883D96">
        <w:rPr>
          <w:rFonts w:cs="Arial"/>
          <w:bCs/>
          <w:sz w:val="24"/>
          <w:szCs w:val="24"/>
        </w:rPr>
        <w:t>)</w:t>
      </w:r>
      <w:r w:rsidR="004759D3" w:rsidRPr="00883D96">
        <w:rPr>
          <w:rFonts w:cs="Arial"/>
          <w:bCs/>
          <w:sz w:val="24"/>
          <w:szCs w:val="24"/>
        </w:rPr>
        <w:t xml:space="preserve"> </w:t>
      </w:r>
      <w:r w:rsidR="00885AA6">
        <w:rPr>
          <w:rFonts w:cs="Arial"/>
          <w:bCs/>
          <w:sz w:val="24"/>
          <w:szCs w:val="24"/>
        </w:rPr>
        <w:t xml:space="preserve">such that </w:t>
      </w:r>
      <w:r w:rsidR="002F680F" w:rsidRPr="00883D96">
        <w:rPr>
          <w:rFonts w:cs="Arial"/>
          <w:bCs/>
          <w:sz w:val="24"/>
          <w:szCs w:val="24"/>
        </w:rPr>
        <w:t>the eggs and larvae experienced similar growing environments</w:t>
      </w:r>
      <w:r w:rsidR="007D50EF">
        <w:rPr>
          <w:rFonts w:cs="Arial"/>
          <w:bCs/>
          <w:sz w:val="24"/>
          <w:szCs w:val="24"/>
        </w:rPr>
        <w:t xml:space="preserve"> regardless of carcass source</w:t>
      </w:r>
      <w:r w:rsidR="002F680F" w:rsidRPr="00883D96">
        <w:rPr>
          <w:rFonts w:cs="Arial"/>
          <w:bCs/>
          <w:sz w:val="24"/>
          <w:szCs w:val="24"/>
        </w:rPr>
        <w:t>.</w:t>
      </w:r>
      <w:r w:rsidR="00885AA6">
        <w:rPr>
          <w:rFonts w:cs="Arial"/>
          <w:bCs/>
          <w:sz w:val="24"/>
          <w:szCs w:val="24"/>
        </w:rPr>
        <w:t xml:space="preserve"> </w:t>
      </w:r>
      <w:r w:rsidR="005D4B87">
        <w:rPr>
          <w:rFonts w:cs="Arial"/>
          <w:bCs/>
          <w:sz w:val="24"/>
          <w:szCs w:val="24"/>
        </w:rPr>
        <w:t>S</w:t>
      </w:r>
      <w:r w:rsidR="00CC7E00" w:rsidRPr="007063B0">
        <w:rPr>
          <w:rFonts w:cs="Arial"/>
          <w:bCs/>
          <w:sz w:val="24"/>
          <w:szCs w:val="24"/>
        </w:rPr>
        <w:t xml:space="preserve">tudies have shown that parental care is crucial for </w:t>
      </w:r>
      <w:r w:rsidR="00015A78">
        <w:rPr>
          <w:rFonts w:cs="Arial"/>
          <w:bCs/>
          <w:sz w:val="24"/>
          <w:szCs w:val="24"/>
        </w:rPr>
        <w:t>larval</w:t>
      </w:r>
      <w:r w:rsidR="00CC7E00" w:rsidRPr="007063B0">
        <w:rPr>
          <w:rFonts w:cs="Arial"/>
          <w:bCs/>
          <w:sz w:val="24"/>
          <w:szCs w:val="24"/>
        </w:rPr>
        <w:t xml:space="preserve"> </w:t>
      </w:r>
      <w:r w:rsidR="00DC4C76">
        <w:rPr>
          <w:rFonts w:cs="Arial"/>
          <w:bCs/>
          <w:sz w:val="24"/>
          <w:szCs w:val="24"/>
        </w:rPr>
        <w:t>performance</w:t>
      </w:r>
      <w:r w:rsidR="00015A78">
        <w:rPr>
          <w:rFonts w:cs="Arial"/>
          <w:bCs/>
          <w:sz w:val="24"/>
          <w:szCs w:val="24"/>
        </w:rPr>
        <w:t xml:space="preserve"> in burying beetles</w:t>
      </w:r>
      <w:r w:rsidR="00CC7E00" w:rsidRPr="007063B0">
        <w:rPr>
          <w:rFonts w:cs="Arial"/>
          <w:bCs/>
          <w:sz w:val="24"/>
          <w:szCs w:val="24"/>
        </w:rPr>
        <w:t xml:space="preserve"> </w:t>
      </w:r>
      <w:r w:rsidR="009903E0" w:rsidRPr="007063B0">
        <w:rPr>
          <w:rFonts w:cs="Arial"/>
          <w:bCs/>
          <w:sz w:val="24"/>
          <w:szCs w:val="24"/>
        </w:rPr>
        <w:fldChar w:fldCharType="begin"/>
      </w:r>
      <w:r w:rsidR="009903E0" w:rsidRPr="007063B0">
        <w:rPr>
          <w:rFonts w:cs="Arial"/>
          <w:bCs/>
          <w:sz w:val="24"/>
          <w:szCs w:val="24"/>
        </w:rPr>
        <w:instrText xml:space="preserve"> ADDIN EN.CITE &lt;EndNote&gt;&lt;Cite&gt;&lt;Author&gt;Eggert&lt;/Author&gt;&lt;Year&gt;1998&lt;/Year&gt;&lt;RecNum&gt;36&lt;/RecNum&gt;&lt;DisplayText&gt;(Eggert et al. 1998, Rozen et al. 2008)&lt;/DisplayText&gt;&lt;record&gt;&lt;rec-number&gt;36&lt;/rec-number&gt;&lt;foreign-keys&gt;&lt;key app="EN" db-id="z9xx2w0pverrspedt95pdps0rswpfe0ave99" timestamp="1715559714"&gt;36&lt;/key&gt;&lt;/foreign-keys&gt;&lt;ref-type name="Journal Article"&gt;17&lt;/ref-type&gt;&lt;contributors&gt;&lt;authors&gt;&lt;author&gt;Eggert, Anne-Katrin&lt;/author&gt;&lt;author&gt;Reinking, Martina&lt;/author&gt;&lt;author&gt;Müller, Josef K&lt;/author&gt;&lt;/authors&gt;&lt;/contributors&gt;&lt;titles&gt;&lt;title&gt;Parental care improves offspring survival and growth in burying beetles&lt;/title&gt;&lt;secondary-title&gt;Animal Behaviour&lt;/secondary-title&gt;&lt;/titles&gt;&lt;periodical&gt;&lt;full-title&gt;Animal Behaviour&lt;/full-title&gt;&lt;/periodical&gt;&lt;pages&gt;97-107&lt;/pages&gt;&lt;volume&gt;55&lt;/volume&gt;&lt;number&gt;1&lt;/number&gt;&lt;dates&gt;&lt;year&gt;1998&lt;/year&gt;&lt;/dates&gt;&lt;isbn&gt;0003-3472&lt;/isbn&gt;&lt;urls&gt;&lt;/urls&gt;&lt;/record&gt;&lt;/Cite&gt;&lt;Cite&gt;&lt;Author&gt;Rozen&lt;/Author&gt;&lt;Year&gt;2008&lt;/Year&gt;&lt;RecNum&gt;16&lt;/RecNum&gt;&lt;record&gt;&lt;rec-number&gt;16&lt;/rec-number&gt;&lt;foreign-keys&gt;&lt;key app="EN" db-id="z9xx2w0pverrspedt95pdps0rswpfe0ave99" timestamp="1714751162"&gt;16&lt;/key&gt;&lt;/foreign-keys&gt;&lt;ref-type name="Journal Article"&gt;17&lt;/ref-type&gt;&lt;contributors&gt;&lt;authors&gt;&lt;author&gt;Rozen, DE&lt;/author&gt;&lt;author&gt;Engelmoer, DJP&lt;/author&gt;&lt;author&gt;Smiseth, Per T&lt;/author&gt;&lt;/authors&gt;&lt;/contributors&gt;&lt;titles&gt;&lt;title&gt;Antimicrobial strategies in burying beetles breeding on carrion&lt;/title&gt;&lt;secondary-title&gt;Proceedings of the National Academy of Sciences&lt;/secondary-title&gt;&lt;/titles&gt;&lt;periodical&gt;&lt;full-title&gt;Proceedings of the National Academy of Sciences&lt;/full-title&gt;&lt;/periodical&gt;&lt;pages&gt;17890-17895&lt;/pages&gt;&lt;volume&gt;105&lt;/volume&gt;&lt;number&gt;46&lt;/number&gt;&lt;dates&gt;&lt;year&gt;2008&lt;/year&gt;&lt;/dates&gt;&lt;isbn&gt;0027-8424&lt;/isbn&gt;&lt;urls&gt;&lt;/urls&gt;&lt;/record&gt;&lt;/Cite&gt;&lt;/EndNote&gt;</w:instrText>
      </w:r>
      <w:r w:rsidR="009903E0" w:rsidRPr="007063B0">
        <w:rPr>
          <w:rFonts w:cs="Arial"/>
          <w:bCs/>
          <w:sz w:val="24"/>
          <w:szCs w:val="24"/>
        </w:rPr>
        <w:fldChar w:fldCharType="separate"/>
      </w:r>
      <w:r w:rsidR="009903E0" w:rsidRPr="007063B0">
        <w:rPr>
          <w:rFonts w:cs="Arial"/>
          <w:bCs/>
          <w:noProof/>
          <w:sz w:val="24"/>
          <w:szCs w:val="24"/>
        </w:rPr>
        <w:t>(Eggert et al. 1998, Rozen et al. 2008)</w:t>
      </w:r>
      <w:r w:rsidR="009903E0" w:rsidRPr="007063B0">
        <w:rPr>
          <w:rFonts w:cs="Arial"/>
          <w:bCs/>
          <w:sz w:val="24"/>
          <w:szCs w:val="24"/>
        </w:rPr>
        <w:fldChar w:fldCharType="end"/>
      </w:r>
      <w:r w:rsidR="005D4B87">
        <w:rPr>
          <w:rFonts w:cs="Arial"/>
          <w:bCs/>
          <w:sz w:val="24"/>
          <w:szCs w:val="24"/>
        </w:rPr>
        <w:t>,</w:t>
      </w:r>
      <w:r w:rsidR="00015A78">
        <w:rPr>
          <w:rFonts w:cs="Arial"/>
          <w:bCs/>
          <w:sz w:val="24"/>
          <w:szCs w:val="24"/>
        </w:rPr>
        <w:t xml:space="preserve"> and we speculate that p</w:t>
      </w:r>
      <w:r w:rsidR="00015A78" w:rsidRPr="0087246D">
        <w:rPr>
          <w:rFonts w:cs="Arial"/>
          <w:bCs/>
          <w:sz w:val="24"/>
          <w:szCs w:val="24"/>
        </w:rPr>
        <w:t xml:space="preserve">arental food preparation and regurgitation may offset the difference between the two carcass </w:t>
      </w:r>
      <w:r w:rsidR="00015A78" w:rsidRPr="007063B0">
        <w:rPr>
          <w:rFonts w:cs="Arial"/>
          <w:bCs/>
          <w:sz w:val="24"/>
          <w:szCs w:val="24"/>
        </w:rPr>
        <w:t>sources.</w:t>
      </w:r>
      <w:r w:rsidR="00015A78">
        <w:rPr>
          <w:rFonts w:cs="Arial"/>
          <w:bCs/>
          <w:sz w:val="24"/>
          <w:szCs w:val="24"/>
        </w:rPr>
        <w:t xml:space="preserve"> Further</w:t>
      </w:r>
      <w:r w:rsidR="005D4B87">
        <w:rPr>
          <w:rFonts w:cs="Arial"/>
          <w:bCs/>
          <w:sz w:val="24"/>
          <w:szCs w:val="24"/>
        </w:rPr>
        <w:t xml:space="preserve"> e</w:t>
      </w:r>
      <w:r w:rsidR="005D4B87" w:rsidRPr="007063B0">
        <w:rPr>
          <w:rFonts w:cs="Arial"/>
          <w:bCs/>
          <w:sz w:val="24"/>
          <w:szCs w:val="24"/>
        </w:rPr>
        <w:t>xperiments comparing breeding outcomes on lab and wild carcasses with versus without parents will help verify our speculation</w:t>
      </w:r>
      <w:r w:rsidR="005D4B87">
        <w:rPr>
          <w:rFonts w:cs="Arial"/>
          <w:bCs/>
          <w:sz w:val="24"/>
          <w:szCs w:val="24"/>
        </w:rPr>
        <w:t>.</w:t>
      </w:r>
      <w:r w:rsidR="00C36893">
        <w:rPr>
          <w:rFonts w:cs="Arial"/>
          <w:bCs/>
          <w:sz w:val="24"/>
          <w:szCs w:val="24"/>
        </w:rPr>
        <w:t xml:space="preserve"> </w:t>
      </w:r>
      <w:r w:rsidR="005D4B87">
        <w:rPr>
          <w:rFonts w:cs="Arial"/>
          <w:bCs/>
          <w:sz w:val="24"/>
          <w:szCs w:val="24"/>
        </w:rPr>
        <w:t>The analyses</w:t>
      </w:r>
      <w:r w:rsidR="00395DFB">
        <w:rPr>
          <w:rFonts w:cs="Arial"/>
          <w:bCs/>
          <w:sz w:val="24"/>
          <w:szCs w:val="24"/>
        </w:rPr>
        <w:t xml:space="preserve"> did reveal</w:t>
      </w:r>
      <w:r w:rsidR="009F4D1C" w:rsidRPr="009F4D1C">
        <w:rPr>
          <w:rFonts w:cs="Arial"/>
          <w:bCs/>
          <w:sz w:val="24"/>
          <w:szCs w:val="24"/>
        </w:rPr>
        <w:t xml:space="preserve"> an </w:t>
      </w:r>
      <w:r w:rsidR="008A3E4F" w:rsidRPr="009F4D1C">
        <w:rPr>
          <w:rFonts w:cs="Arial"/>
          <w:bCs/>
          <w:sz w:val="24"/>
          <w:szCs w:val="24"/>
        </w:rPr>
        <w:t>interact</w:t>
      </w:r>
      <w:r w:rsidR="00CF782D" w:rsidRPr="009F4D1C">
        <w:rPr>
          <w:rFonts w:cs="Arial"/>
          <w:bCs/>
          <w:sz w:val="24"/>
          <w:szCs w:val="24"/>
        </w:rPr>
        <w:t>ion between</w:t>
      </w:r>
      <w:r w:rsidR="005E0277" w:rsidRPr="009F4D1C">
        <w:rPr>
          <w:rFonts w:cs="Arial"/>
          <w:bCs/>
          <w:sz w:val="24"/>
          <w:szCs w:val="24"/>
        </w:rPr>
        <w:t xml:space="preserve"> </w:t>
      </w:r>
      <w:r w:rsidR="008A3E4F" w:rsidRPr="009F4D1C">
        <w:rPr>
          <w:rFonts w:cs="Arial"/>
          <w:bCs/>
          <w:sz w:val="24"/>
          <w:szCs w:val="24"/>
        </w:rPr>
        <w:t xml:space="preserve">carcass </w:t>
      </w:r>
      <w:r w:rsidR="007F1DF1">
        <w:rPr>
          <w:rFonts w:cs="Arial"/>
          <w:bCs/>
          <w:sz w:val="24"/>
          <w:szCs w:val="24"/>
        </w:rPr>
        <w:t>size</w:t>
      </w:r>
      <w:r w:rsidR="008A3E4F" w:rsidRPr="009F4D1C">
        <w:rPr>
          <w:rFonts w:cs="Arial"/>
          <w:bCs/>
          <w:sz w:val="24"/>
          <w:szCs w:val="24"/>
        </w:rPr>
        <w:t xml:space="preserve"> and </w:t>
      </w:r>
      <w:r w:rsidR="005E0277" w:rsidRPr="009F4D1C">
        <w:rPr>
          <w:rFonts w:cs="Arial"/>
          <w:bCs/>
          <w:sz w:val="24"/>
          <w:szCs w:val="24"/>
        </w:rPr>
        <w:t xml:space="preserve">carcass source </w:t>
      </w:r>
      <w:r w:rsidR="00CF782D" w:rsidRPr="00395DFB">
        <w:rPr>
          <w:rFonts w:cs="Arial"/>
          <w:bCs/>
          <w:sz w:val="24"/>
          <w:szCs w:val="24"/>
        </w:rPr>
        <w:t>for</w:t>
      </w:r>
      <w:r w:rsidR="005E0277" w:rsidRPr="00395DFB">
        <w:rPr>
          <w:rFonts w:cs="Arial"/>
          <w:bCs/>
          <w:sz w:val="24"/>
          <w:szCs w:val="24"/>
        </w:rPr>
        <w:t xml:space="preserve"> brood mass</w:t>
      </w:r>
      <w:r w:rsidR="00C92760" w:rsidRPr="00395DFB">
        <w:rPr>
          <w:rFonts w:cs="Arial"/>
          <w:bCs/>
          <w:sz w:val="24"/>
          <w:szCs w:val="24"/>
        </w:rPr>
        <w:t>.</w:t>
      </w:r>
      <w:r w:rsidR="003C44B5" w:rsidRPr="00395DFB">
        <w:rPr>
          <w:rFonts w:cs="Arial"/>
          <w:bCs/>
          <w:sz w:val="24"/>
          <w:szCs w:val="24"/>
        </w:rPr>
        <w:t xml:space="preserve"> </w:t>
      </w:r>
      <w:commentRangeStart w:id="79"/>
      <w:r w:rsidR="00C92760" w:rsidRPr="00395DFB">
        <w:rPr>
          <w:rFonts w:cs="Arial"/>
          <w:bCs/>
          <w:sz w:val="24"/>
          <w:szCs w:val="24"/>
        </w:rPr>
        <w:t xml:space="preserve">In fact, </w:t>
      </w:r>
      <w:r w:rsidR="007F1DF1">
        <w:rPr>
          <w:rFonts w:cs="Arial"/>
          <w:bCs/>
          <w:sz w:val="24"/>
          <w:szCs w:val="24"/>
        </w:rPr>
        <w:t>the patterns</w:t>
      </w:r>
      <w:r w:rsidR="007F1DF1" w:rsidRPr="00395DFB">
        <w:rPr>
          <w:rFonts w:cs="Arial"/>
          <w:bCs/>
          <w:sz w:val="24"/>
          <w:szCs w:val="24"/>
        </w:rPr>
        <w:t xml:space="preserve"> </w:t>
      </w:r>
      <w:r w:rsidR="007F1DF1">
        <w:rPr>
          <w:rFonts w:cs="Arial"/>
          <w:bCs/>
          <w:sz w:val="24"/>
          <w:szCs w:val="24"/>
        </w:rPr>
        <w:t>were mostly similar between lab and wild carcasses on</w:t>
      </w:r>
      <w:r w:rsidR="007F1DF1" w:rsidRPr="00395DFB">
        <w:rPr>
          <w:rFonts w:cs="Arial"/>
          <w:bCs/>
          <w:sz w:val="24"/>
          <w:szCs w:val="24"/>
        </w:rPr>
        <w:t xml:space="preserve"> small and medium </w:t>
      </w:r>
      <w:r w:rsidR="007F1DF1">
        <w:rPr>
          <w:rFonts w:cs="Arial"/>
          <w:bCs/>
          <w:sz w:val="24"/>
          <w:szCs w:val="24"/>
        </w:rPr>
        <w:t>carcasses, whereas</w:t>
      </w:r>
      <w:r w:rsidR="007F1DF1" w:rsidRPr="00395DFB">
        <w:rPr>
          <w:rFonts w:cs="Arial"/>
          <w:bCs/>
          <w:sz w:val="24"/>
          <w:szCs w:val="24"/>
        </w:rPr>
        <w:t xml:space="preserve"> </w:t>
      </w:r>
      <w:r w:rsidR="009F4D1C" w:rsidRPr="00395DFB">
        <w:rPr>
          <w:rFonts w:cs="Arial"/>
          <w:bCs/>
          <w:sz w:val="24"/>
          <w:szCs w:val="24"/>
        </w:rPr>
        <w:t>the difference</w:t>
      </w:r>
      <w:r w:rsidR="007F1DF1">
        <w:rPr>
          <w:rFonts w:cs="Arial"/>
          <w:bCs/>
          <w:sz w:val="24"/>
          <w:szCs w:val="24"/>
        </w:rPr>
        <w:t xml:space="preserve"> on large</w:t>
      </w:r>
      <w:r w:rsidR="009F4D1C" w:rsidRPr="00395DFB">
        <w:rPr>
          <w:rFonts w:cs="Arial"/>
          <w:bCs/>
          <w:sz w:val="24"/>
          <w:szCs w:val="24"/>
        </w:rPr>
        <w:t xml:space="preserve"> carcasses </w:t>
      </w:r>
      <w:r w:rsidR="00C36893">
        <w:rPr>
          <w:rFonts w:cs="Arial"/>
          <w:bCs/>
          <w:sz w:val="24"/>
          <w:szCs w:val="24"/>
        </w:rPr>
        <w:t xml:space="preserve">was </w:t>
      </w:r>
      <w:r w:rsidR="007F1DF1">
        <w:rPr>
          <w:rFonts w:cs="Arial"/>
          <w:bCs/>
          <w:sz w:val="24"/>
          <w:szCs w:val="24"/>
        </w:rPr>
        <w:t xml:space="preserve">mainly driven by two large wild carcasses (the interaction became non-significant when these two observations were removed; </w:t>
      </w:r>
      <w:r w:rsidR="007F1DF1" w:rsidRPr="00D864A2">
        <w:rPr>
          <w:rFonts w:cs="Arial"/>
          <w:bCs/>
          <w:i/>
          <w:iCs/>
          <w:sz w:val="24"/>
          <w:szCs w:val="24"/>
        </w:rPr>
        <w:t>P</w:t>
      </w:r>
      <w:r w:rsidR="007F1DF1">
        <w:rPr>
          <w:rFonts w:cs="Arial"/>
          <w:bCs/>
          <w:sz w:val="24"/>
          <w:szCs w:val="24"/>
        </w:rPr>
        <w:t xml:space="preserve"> = </w:t>
      </w:r>
      <w:r w:rsidR="00D864A2">
        <w:rPr>
          <w:rFonts w:cs="Arial"/>
          <w:bCs/>
          <w:sz w:val="24"/>
          <w:szCs w:val="24"/>
        </w:rPr>
        <w:t>0.38</w:t>
      </w:r>
      <w:r w:rsidR="007F1DF1">
        <w:rPr>
          <w:rFonts w:cs="Arial"/>
          <w:bCs/>
          <w:sz w:val="24"/>
          <w:szCs w:val="24"/>
        </w:rPr>
        <w:t>, Fig. S3)</w:t>
      </w:r>
      <w:r w:rsidR="00D864A2">
        <w:rPr>
          <w:rFonts w:cs="Arial"/>
          <w:bCs/>
          <w:sz w:val="24"/>
          <w:szCs w:val="24"/>
        </w:rPr>
        <w:t xml:space="preserve">. </w:t>
      </w:r>
      <w:commentRangeEnd w:id="79"/>
      <w:r w:rsidR="00D864A2">
        <w:rPr>
          <w:rStyle w:val="CommentReference"/>
        </w:rPr>
        <w:commentReference w:id="79"/>
      </w:r>
      <w:r w:rsidR="00F70784" w:rsidRPr="009D42A5">
        <w:rPr>
          <w:rFonts w:cs="Arial"/>
          <w:bCs/>
          <w:sz w:val="24"/>
          <w:szCs w:val="24"/>
        </w:rPr>
        <w:t xml:space="preserve">Overall, </w:t>
      </w:r>
      <w:r w:rsidR="000D5D4E" w:rsidRPr="009D42A5">
        <w:rPr>
          <w:rFonts w:cs="Arial"/>
          <w:bCs/>
          <w:sz w:val="24"/>
          <w:szCs w:val="24"/>
        </w:rPr>
        <w:t>our</w:t>
      </w:r>
      <w:r w:rsidR="00F70784" w:rsidRPr="009D42A5">
        <w:rPr>
          <w:rFonts w:cs="Arial"/>
          <w:bCs/>
          <w:sz w:val="24"/>
          <w:szCs w:val="24"/>
        </w:rPr>
        <w:t xml:space="preserve"> results </w:t>
      </w:r>
      <w:r w:rsidR="009D42A5">
        <w:rPr>
          <w:rFonts w:cs="Arial"/>
          <w:bCs/>
          <w:sz w:val="24"/>
          <w:szCs w:val="24"/>
        </w:rPr>
        <w:t>support the validity of</w:t>
      </w:r>
      <w:r w:rsidR="00F70784" w:rsidRPr="009D42A5">
        <w:rPr>
          <w:rFonts w:cs="Arial"/>
          <w:bCs/>
          <w:sz w:val="24"/>
          <w:szCs w:val="24"/>
        </w:rPr>
        <w:t xml:space="preserve"> </w:t>
      </w:r>
      <w:r w:rsidR="00DC4C76">
        <w:rPr>
          <w:rFonts w:cs="Arial"/>
          <w:bCs/>
          <w:sz w:val="24"/>
          <w:szCs w:val="24"/>
        </w:rPr>
        <w:t>research</w:t>
      </w:r>
      <w:r w:rsidR="009D42A5" w:rsidRPr="009D42A5">
        <w:rPr>
          <w:rFonts w:cs="Arial"/>
          <w:bCs/>
          <w:sz w:val="24"/>
          <w:szCs w:val="24"/>
        </w:rPr>
        <w:t xml:space="preserve"> </w:t>
      </w:r>
      <w:r w:rsidR="00DC4C76" w:rsidRPr="009D42A5">
        <w:rPr>
          <w:rFonts w:cs="Arial"/>
          <w:bCs/>
          <w:sz w:val="24"/>
          <w:szCs w:val="24"/>
        </w:rPr>
        <w:t xml:space="preserve">using lab-reared </w:t>
      </w:r>
      <w:r w:rsidR="00DC4C76" w:rsidRPr="00872835">
        <w:rPr>
          <w:rFonts w:cs="Arial"/>
          <w:bCs/>
          <w:sz w:val="24"/>
          <w:szCs w:val="24"/>
        </w:rPr>
        <w:t xml:space="preserve">organisms as breeding carcasses to study </w:t>
      </w:r>
      <w:r w:rsidR="009D42A5" w:rsidRPr="00872835">
        <w:rPr>
          <w:rFonts w:cs="Arial"/>
          <w:bCs/>
          <w:sz w:val="24"/>
          <w:szCs w:val="24"/>
        </w:rPr>
        <w:t>the reproducti</w:t>
      </w:r>
      <w:r w:rsidR="001B306E" w:rsidRPr="00872835">
        <w:rPr>
          <w:rFonts w:cs="Arial"/>
          <w:bCs/>
          <w:sz w:val="24"/>
          <w:szCs w:val="24"/>
        </w:rPr>
        <w:t>ve</w:t>
      </w:r>
      <w:r w:rsidR="009D42A5" w:rsidRPr="00872835">
        <w:rPr>
          <w:rFonts w:cs="Arial"/>
          <w:bCs/>
          <w:sz w:val="24"/>
          <w:szCs w:val="24"/>
        </w:rPr>
        <w:t xml:space="preserve"> biology of burying beetles.</w:t>
      </w:r>
    </w:p>
    <w:p w14:paraId="118DBD35" w14:textId="3E00F417" w:rsidR="002536E2" w:rsidRDefault="004D0E5B" w:rsidP="00B03B7C">
      <w:pPr>
        <w:spacing w:line="480" w:lineRule="auto"/>
        <w:rPr>
          <w:rFonts w:cs="Arial"/>
          <w:bCs/>
          <w:color w:val="FF0000"/>
          <w:sz w:val="24"/>
          <w:szCs w:val="24"/>
        </w:rPr>
      </w:pPr>
      <w:r w:rsidRPr="00872835">
        <w:rPr>
          <w:rFonts w:cs="Arial"/>
          <w:bCs/>
          <w:sz w:val="24"/>
          <w:szCs w:val="24"/>
        </w:rPr>
        <w:tab/>
        <w:t>Although the</w:t>
      </w:r>
      <w:r w:rsidRPr="00FE0169">
        <w:rPr>
          <w:rFonts w:cs="Arial"/>
          <w:bCs/>
          <w:sz w:val="24"/>
          <w:szCs w:val="24"/>
        </w:rPr>
        <w:t xml:space="preserve"> tissue nutritional composition varied among wild mammal, bird, and reptile carcasses, larval breeding outcomes and carcass use efficiency were generally similar among these three </w:t>
      </w:r>
      <w:r w:rsidRPr="00AC4AB7">
        <w:rPr>
          <w:rFonts w:cs="Arial"/>
          <w:bCs/>
          <w:sz w:val="24"/>
          <w:szCs w:val="24"/>
        </w:rPr>
        <w:t xml:space="preserve">taxa. However, </w:t>
      </w:r>
      <w:r w:rsidR="00FE0169" w:rsidRPr="00AC4AB7">
        <w:rPr>
          <w:rFonts w:cs="Arial"/>
          <w:bCs/>
          <w:sz w:val="24"/>
          <w:szCs w:val="24"/>
        </w:rPr>
        <w:t xml:space="preserve">when </w:t>
      </w:r>
      <w:r w:rsidR="00AC4AB7" w:rsidRPr="00AC4AB7">
        <w:rPr>
          <w:rFonts w:cs="Arial"/>
          <w:bCs/>
          <w:sz w:val="24"/>
          <w:szCs w:val="24"/>
        </w:rPr>
        <w:t xml:space="preserve">the </w:t>
      </w:r>
      <w:r w:rsidR="00FE0169" w:rsidRPr="00AC4AB7">
        <w:rPr>
          <w:rFonts w:cs="Arial"/>
          <w:bCs/>
          <w:sz w:val="24"/>
          <w:szCs w:val="24"/>
        </w:rPr>
        <w:t>larv</w:t>
      </w:r>
      <w:r w:rsidR="00AC4AB7" w:rsidRPr="00AC4AB7">
        <w:rPr>
          <w:rFonts w:cs="Arial"/>
          <w:bCs/>
          <w:sz w:val="24"/>
          <w:szCs w:val="24"/>
        </w:rPr>
        <w:t>ae</w:t>
      </w:r>
      <w:r w:rsidR="00FE0169" w:rsidRPr="00AC4AB7">
        <w:rPr>
          <w:rFonts w:cs="Arial"/>
          <w:bCs/>
          <w:sz w:val="24"/>
          <w:szCs w:val="24"/>
        </w:rPr>
        <w:t xml:space="preserve"> </w:t>
      </w:r>
      <w:r w:rsidR="00AC4AB7" w:rsidRPr="00AC4AB7">
        <w:rPr>
          <w:rFonts w:cs="Arial"/>
          <w:bCs/>
          <w:sz w:val="24"/>
          <w:szCs w:val="24"/>
        </w:rPr>
        <w:t xml:space="preserve">were reared </w:t>
      </w:r>
      <w:r w:rsidR="00AC4AB7" w:rsidRPr="00AC4AB7">
        <w:rPr>
          <w:rFonts w:cs="Arial"/>
          <w:bCs/>
          <w:sz w:val="24"/>
          <w:szCs w:val="24"/>
        </w:rPr>
        <w:lastRenderedPageBreak/>
        <w:t>individually</w:t>
      </w:r>
      <w:r w:rsidR="00FE0169" w:rsidRPr="00AC4AB7">
        <w:rPr>
          <w:rFonts w:cs="Arial"/>
          <w:bCs/>
          <w:sz w:val="24"/>
          <w:szCs w:val="24"/>
        </w:rPr>
        <w:t xml:space="preserve"> without parents, </w:t>
      </w:r>
      <w:r w:rsidR="00AC4AB7" w:rsidRPr="00AC4AB7">
        <w:rPr>
          <w:rFonts w:cs="Arial"/>
          <w:bCs/>
          <w:sz w:val="24"/>
          <w:szCs w:val="24"/>
        </w:rPr>
        <w:t>growth rates were higher for those feeding on the</w:t>
      </w:r>
      <w:r w:rsidR="00FE0169" w:rsidRPr="00AC4AB7">
        <w:rPr>
          <w:rFonts w:cs="Arial"/>
          <w:bCs/>
          <w:sz w:val="24"/>
          <w:szCs w:val="24"/>
        </w:rPr>
        <w:t xml:space="preserve"> diet</w:t>
      </w:r>
      <w:r w:rsidR="00AC4AB7" w:rsidRPr="00AC4AB7">
        <w:rPr>
          <w:rFonts w:cs="Arial"/>
          <w:bCs/>
          <w:sz w:val="24"/>
          <w:szCs w:val="24"/>
        </w:rPr>
        <w:t>s</w:t>
      </w:r>
      <w:r w:rsidR="00FE0169" w:rsidRPr="00AC4AB7">
        <w:rPr>
          <w:rFonts w:cs="Arial"/>
          <w:bCs/>
          <w:sz w:val="24"/>
          <w:szCs w:val="24"/>
        </w:rPr>
        <w:t xml:space="preserve"> </w:t>
      </w:r>
      <w:r w:rsidR="00AC4AB7" w:rsidRPr="00AC4AB7">
        <w:rPr>
          <w:rFonts w:cs="Arial"/>
          <w:bCs/>
          <w:sz w:val="24"/>
          <w:szCs w:val="24"/>
        </w:rPr>
        <w:t>from wild</w:t>
      </w:r>
      <w:r w:rsidR="00957824">
        <w:rPr>
          <w:rFonts w:cs="Arial"/>
          <w:bCs/>
          <w:sz w:val="24"/>
          <w:szCs w:val="24"/>
        </w:rPr>
        <w:t xml:space="preserve"> bird</w:t>
      </w:r>
      <w:r w:rsidR="00AC4AB7" w:rsidRPr="00AC4AB7">
        <w:rPr>
          <w:rFonts w:cs="Arial"/>
          <w:bCs/>
          <w:sz w:val="24"/>
          <w:szCs w:val="24"/>
        </w:rPr>
        <w:t xml:space="preserve"> carcasses, </w:t>
      </w:r>
      <w:r w:rsidR="00AC4AB7" w:rsidRPr="00E90055">
        <w:rPr>
          <w:rFonts w:cs="Arial"/>
          <w:bCs/>
          <w:sz w:val="24"/>
          <w:szCs w:val="24"/>
        </w:rPr>
        <w:t xml:space="preserve">which had a higher protein content compared to wild </w:t>
      </w:r>
      <w:r w:rsidR="00957824" w:rsidRPr="00E90055">
        <w:rPr>
          <w:rFonts w:cs="Arial"/>
          <w:bCs/>
          <w:sz w:val="24"/>
          <w:szCs w:val="24"/>
        </w:rPr>
        <w:t>mammal</w:t>
      </w:r>
      <w:r w:rsidR="00AC4AB7" w:rsidRPr="00E90055">
        <w:rPr>
          <w:rFonts w:cs="Arial"/>
          <w:bCs/>
          <w:sz w:val="24"/>
          <w:szCs w:val="24"/>
        </w:rPr>
        <w:t xml:space="preserve"> and</w:t>
      </w:r>
      <w:r w:rsidR="00957824" w:rsidRPr="00E90055">
        <w:rPr>
          <w:rFonts w:cs="Arial"/>
          <w:bCs/>
          <w:sz w:val="24"/>
          <w:szCs w:val="24"/>
        </w:rPr>
        <w:t xml:space="preserve"> reptile</w:t>
      </w:r>
      <w:r w:rsidR="00AC4AB7" w:rsidRPr="00E90055">
        <w:rPr>
          <w:rFonts w:cs="Arial"/>
          <w:bCs/>
          <w:sz w:val="24"/>
          <w:szCs w:val="24"/>
        </w:rPr>
        <w:t xml:space="preserve"> carcasses.</w:t>
      </w:r>
      <w:r w:rsidR="00750BED" w:rsidRPr="00E90055">
        <w:rPr>
          <w:rFonts w:cs="Arial"/>
          <w:bCs/>
          <w:sz w:val="24"/>
          <w:szCs w:val="24"/>
        </w:rPr>
        <w:t xml:space="preserve"> </w:t>
      </w:r>
      <w:r w:rsidRPr="00E90055">
        <w:rPr>
          <w:rFonts w:cs="Arial"/>
          <w:bCs/>
          <w:sz w:val="24"/>
          <w:szCs w:val="24"/>
        </w:rPr>
        <w:t xml:space="preserve">These results </w:t>
      </w:r>
      <w:r w:rsidR="00E90055" w:rsidRPr="00E90055">
        <w:rPr>
          <w:rFonts w:cs="Arial"/>
          <w:bCs/>
          <w:sz w:val="24"/>
          <w:szCs w:val="24"/>
        </w:rPr>
        <w:t xml:space="preserve">suggest that </w:t>
      </w:r>
      <w:r w:rsidRPr="00E90055">
        <w:rPr>
          <w:rFonts w:cs="Arial"/>
          <w:bCs/>
          <w:sz w:val="24"/>
          <w:szCs w:val="24"/>
        </w:rPr>
        <w:t>parent</w:t>
      </w:r>
      <w:r w:rsidR="00F37261" w:rsidRPr="00E90055">
        <w:rPr>
          <w:rFonts w:cs="Arial"/>
          <w:bCs/>
          <w:sz w:val="24"/>
          <w:szCs w:val="24"/>
        </w:rPr>
        <w:t>al care</w:t>
      </w:r>
      <w:r w:rsidR="00E90055" w:rsidRPr="00E90055">
        <w:rPr>
          <w:rFonts w:cs="Arial"/>
          <w:bCs/>
          <w:sz w:val="24"/>
          <w:szCs w:val="24"/>
        </w:rPr>
        <w:t xml:space="preserve"> in burying beetles</w:t>
      </w:r>
      <w:r w:rsidR="009413B5" w:rsidRPr="00E90055">
        <w:rPr>
          <w:rFonts w:cs="Arial"/>
          <w:bCs/>
          <w:sz w:val="24"/>
          <w:szCs w:val="24"/>
        </w:rPr>
        <w:t xml:space="preserve"> (carcass preparation,</w:t>
      </w:r>
      <w:r w:rsidR="00E90055" w:rsidRPr="00E90055">
        <w:rPr>
          <w:rFonts w:cs="Arial"/>
          <w:bCs/>
          <w:sz w:val="24"/>
          <w:szCs w:val="24"/>
        </w:rPr>
        <w:t xml:space="preserve"> </w:t>
      </w:r>
      <w:r w:rsidR="009413B5" w:rsidRPr="00E90055">
        <w:rPr>
          <w:rFonts w:cs="Arial"/>
          <w:bCs/>
          <w:sz w:val="24"/>
          <w:szCs w:val="24"/>
        </w:rPr>
        <w:t>food provisioning, etc.)</w:t>
      </w:r>
      <w:r w:rsidR="006577BB" w:rsidRPr="00E90055">
        <w:rPr>
          <w:rFonts w:cs="Arial"/>
          <w:bCs/>
          <w:sz w:val="24"/>
          <w:szCs w:val="24"/>
        </w:rPr>
        <w:t xml:space="preserve"> </w:t>
      </w:r>
      <w:r w:rsidR="00E90055" w:rsidRPr="00E90055">
        <w:rPr>
          <w:rFonts w:cs="Arial"/>
          <w:bCs/>
          <w:sz w:val="24"/>
          <w:szCs w:val="24"/>
        </w:rPr>
        <w:t>may buffer against variable nutritional quality of carcasses in the wild</w:t>
      </w:r>
      <w:r w:rsidR="001C53AC" w:rsidRPr="00E90055">
        <w:rPr>
          <w:rFonts w:cs="Arial"/>
          <w:bCs/>
          <w:sz w:val="24"/>
          <w:szCs w:val="24"/>
        </w:rPr>
        <w:t xml:space="preserve">. </w:t>
      </w:r>
      <w:r w:rsidR="00957824" w:rsidRPr="00E90055">
        <w:rPr>
          <w:rFonts w:cs="Arial"/>
          <w:bCs/>
          <w:sz w:val="24"/>
          <w:szCs w:val="24"/>
        </w:rPr>
        <w:t>W</w:t>
      </w:r>
      <w:r w:rsidRPr="00E90055">
        <w:rPr>
          <w:rFonts w:cs="Arial"/>
          <w:bCs/>
          <w:sz w:val="24"/>
          <w:szCs w:val="24"/>
        </w:rPr>
        <w:t>ithout paren</w:t>
      </w:r>
      <w:r w:rsidR="005648AD" w:rsidRPr="00E90055">
        <w:rPr>
          <w:rFonts w:cs="Arial"/>
          <w:bCs/>
          <w:sz w:val="24"/>
          <w:szCs w:val="24"/>
        </w:rPr>
        <w:t>tal care and intraspecific</w:t>
      </w:r>
      <w:r w:rsidR="00354C43" w:rsidRPr="00E90055">
        <w:rPr>
          <w:rFonts w:cs="Arial"/>
          <w:bCs/>
          <w:sz w:val="24"/>
          <w:szCs w:val="24"/>
        </w:rPr>
        <w:t xml:space="preserve"> interactions</w:t>
      </w:r>
      <w:r w:rsidR="008F5930" w:rsidRPr="00E90055">
        <w:rPr>
          <w:rFonts w:cs="Arial"/>
          <w:bCs/>
          <w:sz w:val="24"/>
          <w:szCs w:val="24"/>
        </w:rPr>
        <w:t xml:space="preserve"> among</w:t>
      </w:r>
      <w:r w:rsidR="00354C43" w:rsidRPr="00E90055">
        <w:rPr>
          <w:rFonts w:cs="Arial"/>
          <w:bCs/>
          <w:sz w:val="24"/>
          <w:szCs w:val="24"/>
        </w:rPr>
        <w:t xml:space="preserve"> larvae</w:t>
      </w:r>
      <w:r w:rsidRPr="00E90055">
        <w:rPr>
          <w:rFonts w:cs="Arial"/>
          <w:bCs/>
          <w:sz w:val="24"/>
          <w:szCs w:val="24"/>
        </w:rPr>
        <w:t>,</w:t>
      </w:r>
      <w:r w:rsidR="008F5930" w:rsidRPr="00E90055">
        <w:rPr>
          <w:rFonts w:cs="Arial"/>
          <w:bCs/>
          <w:sz w:val="24"/>
          <w:szCs w:val="24"/>
        </w:rPr>
        <w:t xml:space="preserve"> the </w:t>
      </w:r>
      <w:r w:rsidR="00E90055" w:rsidRPr="00E90055">
        <w:rPr>
          <w:rFonts w:cs="Arial"/>
          <w:bCs/>
          <w:sz w:val="24"/>
          <w:szCs w:val="24"/>
        </w:rPr>
        <w:t>carcass</w:t>
      </w:r>
      <w:r w:rsidR="00E90055">
        <w:rPr>
          <w:rFonts w:cs="Arial"/>
          <w:bCs/>
          <w:sz w:val="24"/>
          <w:szCs w:val="24"/>
        </w:rPr>
        <w:t xml:space="preserve"> </w:t>
      </w:r>
      <w:r w:rsidR="008F5930" w:rsidRPr="008F5930">
        <w:rPr>
          <w:rFonts w:cs="Arial"/>
          <w:bCs/>
          <w:sz w:val="24"/>
          <w:szCs w:val="24"/>
        </w:rPr>
        <w:t>nutritional quality</w:t>
      </w:r>
      <w:r w:rsidRPr="008F5930">
        <w:rPr>
          <w:rFonts w:cs="Arial"/>
          <w:bCs/>
          <w:sz w:val="24"/>
          <w:szCs w:val="24"/>
        </w:rPr>
        <w:t xml:space="preserve"> may</w:t>
      </w:r>
      <w:r w:rsidR="008F5930" w:rsidRPr="008F5930">
        <w:rPr>
          <w:rFonts w:cs="Arial"/>
          <w:bCs/>
          <w:sz w:val="24"/>
          <w:szCs w:val="24"/>
        </w:rPr>
        <w:t xml:space="preserve"> become a critical determinant of</w:t>
      </w:r>
      <w:r w:rsidR="005648AD" w:rsidRPr="008F5930">
        <w:rPr>
          <w:rFonts w:cs="Arial"/>
          <w:bCs/>
          <w:sz w:val="24"/>
          <w:szCs w:val="24"/>
        </w:rPr>
        <w:t xml:space="preserve"> individual</w:t>
      </w:r>
      <w:r w:rsidRPr="008F5930">
        <w:rPr>
          <w:rFonts w:cs="Arial"/>
          <w:bCs/>
          <w:sz w:val="24"/>
          <w:szCs w:val="24"/>
        </w:rPr>
        <w:t xml:space="preserve"> larval performance.</w:t>
      </w:r>
    </w:p>
    <w:p w14:paraId="4AC84A1C" w14:textId="466C650B" w:rsidR="00531A47" w:rsidRPr="003C2E0B" w:rsidRDefault="00946D54" w:rsidP="00531A47">
      <w:pPr>
        <w:spacing w:line="480" w:lineRule="auto"/>
        <w:rPr>
          <w:sz w:val="24"/>
          <w:szCs w:val="24"/>
        </w:rPr>
      </w:pPr>
      <w:r>
        <w:rPr>
          <w:color w:val="FF0000"/>
          <w:sz w:val="24"/>
          <w:szCs w:val="24"/>
        </w:rPr>
        <w:tab/>
      </w:r>
      <w:r w:rsidR="00BC2DAB" w:rsidRPr="00946D54">
        <w:rPr>
          <w:sz w:val="24"/>
          <w:szCs w:val="24"/>
        </w:rPr>
        <w:t>The negative relationship between average larval mass and larval density on</w:t>
      </w:r>
      <w:r w:rsidR="008042C2" w:rsidRPr="00946D54">
        <w:rPr>
          <w:sz w:val="24"/>
          <w:szCs w:val="24"/>
        </w:rPr>
        <w:t xml:space="preserve"> </w:t>
      </w:r>
      <w:r w:rsidR="007D797A">
        <w:rPr>
          <w:sz w:val="24"/>
          <w:szCs w:val="24"/>
        </w:rPr>
        <w:t xml:space="preserve">both </w:t>
      </w:r>
      <w:r w:rsidR="00BC2DAB" w:rsidRPr="00946D54">
        <w:rPr>
          <w:sz w:val="24"/>
          <w:szCs w:val="24"/>
        </w:rPr>
        <w:t>lab and wild carcasses indicates a trade-off between offspring quality and quantity</w:t>
      </w:r>
      <w:r w:rsidR="008042C2" w:rsidRPr="00946D54">
        <w:rPr>
          <w:sz w:val="24"/>
          <w:szCs w:val="24"/>
        </w:rPr>
        <w:t xml:space="preserve"> regardless of carcass source</w:t>
      </w:r>
      <w:r w:rsidR="00E23A24">
        <w:rPr>
          <w:sz w:val="24"/>
          <w:szCs w:val="24"/>
        </w:rPr>
        <w:t xml:space="preserve">. Similar </w:t>
      </w:r>
      <w:r w:rsidR="00E23A24" w:rsidRPr="000145CA">
        <w:rPr>
          <w:sz w:val="24"/>
          <w:szCs w:val="24"/>
        </w:rPr>
        <w:t>trade-off</w:t>
      </w:r>
      <w:r w:rsidR="00E23A24">
        <w:rPr>
          <w:sz w:val="24"/>
          <w:szCs w:val="24"/>
        </w:rPr>
        <w:t xml:space="preserve"> patterns</w:t>
      </w:r>
      <w:r w:rsidR="00E23A24" w:rsidRPr="000145CA">
        <w:rPr>
          <w:sz w:val="24"/>
          <w:szCs w:val="24"/>
        </w:rPr>
        <w:t xml:space="preserve"> </w:t>
      </w:r>
      <w:r w:rsidR="00E23A24">
        <w:rPr>
          <w:sz w:val="24"/>
          <w:szCs w:val="24"/>
        </w:rPr>
        <w:t xml:space="preserve">have </w:t>
      </w:r>
      <w:r w:rsidR="007D797A">
        <w:rPr>
          <w:sz w:val="24"/>
          <w:szCs w:val="24"/>
        </w:rPr>
        <w:t>been show</w:t>
      </w:r>
      <w:r w:rsidR="0006616A">
        <w:rPr>
          <w:sz w:val="24"/>
          <w:szCs w:val="24"/>
        </w:rPr>
        <w:t xml:space="preserve">n in previous studies </w:t>
      </w:r>
      <w:r w:rsidR="00AD15F6" w:rsidRPr="000145CA">
        <w:rPr>
          <w:sz w:val="24"/>
          <w:szCs w:val="24"/>
        </w:rPr>
        <w:fldChar w:fldCharType="begin"/>
      </w:r>
      <w:r w:rsidR="00AD15F6" w:rsidRPr="000145CA">
        <w:rPr>
          <w:sz w:val="24"/>
          <w:szCs w:val="24"/>
        </w:rPr>
        <w:instrText xml:space="preserve"> ADDIN EN.CITE &lt;EndNote&gt;&lt;Cite&gt;&lt;Author&gt;Trumbo&lt;/Author&gt;&lt;Year&gt;1990&lt;/Year&gt;&lt;RecNum&gt;29&lt;/RecNum&gt;&lt;DisplayText&gt;(Bartlett and Ashworth 1988, Trumbo 1990)&lt;/DisplayText&gt;&lt;record&gt;&lt;rec-number&gt;29&lt;/rec-number&gt;&lt;foreign-keys&gt;&lt;key app="EN" db-id="z9xx2w0pverrspedt95pdps0rswpfe0ave99" timestamp="1715200156"&gt;29&lt;/key&gt;&lt;/foreign-keys&gt;&lt;ref-type name="Journal Article"&gt;17&lt;/ref-type&gt;&lt;contributors&gt;&lt;authors&gt;&lt;author&gt;Trumbo, Stephen T&lt;/author&gt;&lt;/authors&gt;&lt;/contributors&gt;&lt;titles&gt;&lt;title&gt;Regulation of brood size in a burying beetle, Nicrophorus tomentosus (Silphidae)&lt;/title&gt;&lt;secondary-title&gt;Journal of Insect Behavior&lt;/secondary-title&gt;&lt;/titles&gt;&lt;periodical&gt;&lt;full-title&gt;Journal of Insect Behavior&lt;/full-title&gt;&lt;/periodical&gt;&lt;pages&gt;491-500&lt;/pages&gt;&lt;volume&gt;3&lt;/volume&gt;&lt;dates&gt;&lt;year&gt;1990&lt;/year&gt;&lt;/dates&gt;&lt;isbn&gt;0892-7553&lt;/isbn&gt;&lt;urls&gt;&lt;/urls&gt;&lt;/record&gt;&lt;/Cite&gt;&lt;Cite&gt;&lt;Author&gt;Bartlett&lt;/Author&gt;&lt;Year&gt;1988&lt;/Year&gt;&lt;RecNum&gt;28&lt;/RecNum&gt;&lt;record&gt;&lt;rec-number&gt;28&lt;/rec-number&gt;&lt;foreign-keys&gt;&lt;key app="EN" db-id="z9xx2w0pverrspedt95pdps0rswpfe0ave99" timestamp="1715188693"&gt;28&lt;/key&gt;&lt;/foreign-keys&gt;&lt;ref-type name="Journal Article"&gt;17&lt;/ref-type&gt;&lt;contributors&gt;&lt;authors&gt;&lt;author&gt;Bartlett, J&lt;/author&gt;&lt;author&gt;Ashworth, CM&lt;/author&gt;&lt;/authors&gt;&lt;/contributors&gt;&lt;titles&gt;&lt;title&gt;Brood size and fitness in Nicrophorus vespilloides (Coleoptera: Silphidae)&lt;/title&gt;&lt;secondary-title&gt;Behavioral Ecology and Sociobiology&lt;/secondary-title&gt;&lt;/titles&gt;&lt;periodical&gt;&lt;full-title&gt;Behavioral Ecology and Sociobiology&lt;/full-title&gt;&lt;/periodical&gt;&lt;pages&gt;429-434&lt;/pages&gt;&lt;volume&gt;22&lt;/volume&gt;&lt;dates&gt;&lt;year&gt;1988&lt;/year&gt;&lt;/dates&gt;&lt;isbn&gt;0340-5443&lt;/isbn&gt;&lt;urls&gt;&lt;/urls&gt;&lt;/record&gt;&lt;/Cite&gt;&lt;/EndNote&gt;</w:instrText>
      </w:r>
      <w:r w:rsidR="00AD15F6" w:rsidRPr="000145CA">
        <w:rPr>
          <w:sz w:val="24"/>
          <w:szCs w:val="24"/>
        </w:rPr>
        <w:fldChar w:fldCharType="separate"/>
      </w:r>
      <w:r w:rsidR="00AD15F6" w:rsidRPr="000145CA">
        <w:rPr>
          <w:noProof/>
          <w:sz w:val="24"/>
          <w:szCs w:val="24"/>
        </w:rPr>
        <w:t>(Bartlett and Ashworth 1988, Trumbo 1990)</w:t>
      </w:r>
      <w:r w:rsidR="00AD15F6" w:rsidRPr="000145CA">
        <w:rPr>
          <w:sz w:val="24"/>
          <w:szCs w:val="24"/>
        </w:rPr>
        <w:fldChar w:fldCharType="end"/>
      </w:r>
      <w:r w:rsidR="00E23A24">
        <w:rPr>
          <w:sz w:val="24"/>
          <w:szCs w:val="24"/>
        </w:rPr>
        <w:t xml:space="preserve"> and</w:t>
      </w:r>
      <w:r w:rsidR="000145CA" w:rsidRPr="000145CA">
        <w:rPr>
          <w:sz w:val="24"/>
          <w:szCs w:val="24"/>
        </w:rPr>
        <w:t xml:space="preserve"> can </w:t>
      </w:r>
      <w:r w:rsidR="009B3B38" w:rsidRPr="000145CA">
        <w:rPr>
          <w:sz w:val="24"/>
          <w:szCs w:val="24"/>
        </w:rPr>
        <w:t>arise from</w:t>
      </w:r>
      <w:r w:rsidR="00115F5D" w:rsidRPr="000145CA">
        <w:rPr>
          <w:sz w:val="24"/>
          <w:szCs w:val="24"/>
        </w:rPr>
        <w:t xml:space="preserve"> </w:t>
      </w:r>
      <w:r w:rsidR="00AA1964" w:rsidRPr="000145CA">
        <w:rPr>
          <w:sz w:val="24"/>
          <w:szCs w:val="24"/>
        </w:rPr>
        <w:t xml:space="preserve">both larval competition and </w:t>
      </w:r>
      <w:r w:rsidR="00115F5D" w:rsidRPr="000145CA">
        <w:rPr>
          <w:sz w:val="24"/>
          <w:szCs w:val="24"/>
        </w:rPr>
        <w:t>brood regulation</w:t>
      </w:r>
      <w:r w:rsidR="009B3B38" w:rsidRPr="000145CA">
        <w:rPr>
          <w:sz w:val="24"/>
          <w:szCs w:val="24"/>
        </w:rPr>
        <w:t xml:space="preserve"> by parents</w:t>
      </w:r>
      <w:r w:rsidR="00337400">
        <w:rPr>
          <w:sz w:val="24"/>
          <w:szCs w:val="24"/>
        </w:rPr>
        <w:t xml:space="preserve"> </w:t>
      </w:r>
      <w:r w:rsidR="00337400">
        <w:rPr>
          <w:sz w:val="24"/>
          <w:szCs w:val="24"/>
        </w:rPr>
        <w:fldChar w:fldCharType="begin"/>
      </w:r>
      <w:r w:rsidR="00337400">
        <w:rPr>
          <w:sz w:val="24"/>
          <w:szCs w:val="24"/>
        </w:rPr>
        <w:instrText xml:space="preserve"> ADDIN EN.CITE &lt;EndNote&gt;&lt;Cite&gt;&lt;Author&gt;Trumbo&lt;/Author&gt;&lt;Year&gt;1990&lt;/Year&gt;&lt;RecNum&gt;29&lt;/RecNum&gt;&lt;DisplayText&gt;(Trumbo 1990)&lt;/DisplayText&gt;&lt;record&gt;&lt;rec-number&gt;29&lt;/rec-number&gt;&lt;foreign-keys&gt;&lt;key app="EN" db-id="z9xx2w0pverrspedt95pdps0rswpfe0ave99" timestamp="1715200156"&gt;29&lt;/key&gt;&lt;/foreign-keys&gt;&lt;ref-type name="Journal Article"&gt;17&lt;/ref-type&gt;&lt;contributors&gt;&lt;authors&gt;&lt;author&gt;Trumbo, Stephen T&lt;/author&gt;&lt;/authors&gt;&lt;/contributors&gt;&lt;titles&gt;&lt;title&gt;Regulation of brood size in a burying beetle, Nicrophorus tomentosus (Silphidae)&lt;/title&gt;&lt;secondary-title&gt;Journal of Insect Behavior&lt;/secondary-title&gt;&lt;/titles&gt;&lt;periodical&gt;&lt;full-title&gt;Journal of Insect Behavior&lt;/full-title&gt;&lt;/periodical&gt;&lt;pages&gt;491-500&lt;/pages&gt;&lt;volume&gt;3&lt;/volume&gt;&lt;dates&gt;&lt;year&gt;1990&lt;/year&gt;&lt;/dates&gt;&lt;isbn&gt;0892-7553&lt;/isbn&gt;&lt;urls&gt;&lt;/urls&gt;&lt;/record&gt;&lt;/Cite&gt;&lt;/EndNote&gt;</w:instrText>
      </w:r>
      <w:r w:rsidR="00337400">
        <w:rPr>
          <w:sz w:val="24"/>
          <w:szCs w:val="24"/>
        </w:rPr>
        <w:fldChar w:fldCharType="separate"/>
      </w:r>
      <w:r w:rsidR="00337400">
        <w:rPr>
          <w:noProof/>
          <w:sz w:val="24"/>
          <w:szCs w:val="24"/>
        </w:rPr>
        <w:t>(Trumbo 1990)</w:t>
      </w:r>
      <w:r w:rsidR="00337400">
        <w:rPr>
          <w:sz w:val="24"/>
          <w:szCs w:val="24"/>
        </w:rPr>
        <w:fldChar w:fldCharType="end"/>
      </w:r>
      <w:r w:rsidR="00115F5D" w:rsidRPr="000145CA">
        <w:rPr>
          <w:sz w:val="24"/>
          <w:szCs w:val="24"/>
        </w:rPr>
        <w:t>.</w:t>
      </w:r>
      <w:r w:rsidR="0028030B">
        <w:rPr>
          <w:sz w:val="24"/>
          <w:szCs w:val="24"/>
        </w:rPr>
        <w:t xml:space="preserve"> </w:t>
      </w:r>
      <w:r w:rsidR="00AA1964" w:rsidRPr="000145CA">
        <w:rPr>
          <w:sz w:val="24"/>
          <w:szCs w:val="24"/>
        </w:rPr>
        <w:t>Strong</w:t>
      </w:r>
      <w:r w:rsidR="00AD15F6" w:rsidRPr="000145CA">
        <w:rPr>
          <w:sz w:val="24"/>
          <w:szCs w:val="24"/>
        </w:rPr>
        <w:t>er</w:t>
      </w:r>
      <w:r w:rsidR="00AA1964" w:rsidRPr="000145CA">
        <w:rPr>
          <w:sz w:val="24"/>
          <w:szCs w:val="24"/>
        </w:rPr>
        <w:t xml:space="preserve"> </w:t>
      </w:r>
      <w:r w:rsidR="00AD15F6" w:rsidRPr="000145CA">
        <w:rPr>
          <w:sz w:val="24"/>
          <w:szCs w:val="24"/>
        </w:rPr>
        <w:t xml:space="preserve">interspecific </w:t>
      </w:r>
      <w:r w:rsidR="00AA1964" w:rsidRPr="000145CA">
        <w:rPr>
          <w:sz w:val="24"/>
          <w:szCs w:val="24"/>
        </w:rPr>
        <w:t xml:space="preserve">competition </w:t>
      </w:r>
      <w:r w:rsidR="00AD15F6" w:rsidRPr="000145CA">
        <w:rPr>
          <w:sz w:val="24"/>
          <w:szCs w:val="24"/>
        </w:rPr>
        <w:t>under a high</w:t>
      </w:r>
      <w:r w:rsidR="000145CA" w:rsidRPr="000145CA">
        <w:rPr>
          <w:sz w:val="24"/>
          <w:szCs w:val="24"/>
        </w:rPr>
        <w:t>er</w:t>
      </w:r>
      <w:r w:rsidR="00AD15F6" w:rsidRPr="000145CA">
        <w:rPr>
          <w:sz w:val="24"/>
          <w:szCs w:val="24"/>
        </w:rPr>
        <w:t xml:space="preserve"> larval density</w:t>
      </w:r>
      <w:r w:rsidR="00AA1964" w:rsidRPr="000145CA">
        <w:rPr>
          <w:sz w:val="24"/>
          <w:szCs w:val="24"/>
        </w:rPr>
        <w:t xml:space="preserve"> </w:t>
      </w:r>
      <w:r w:rsidR="00AD15F6" w:rsidRPr="000145CA">
        <w:rPr>
          <w:sz w:val="24"/>
          <w:szCs w:val="24"/>
        </w:rPr>
        <w:t xml:space="preserve">may </w:t>
      </w:r>
      <w:r w:rsidR="000145CA" w:rsidRPr="000145CA">
        <w:rPr>
          <w:sz w:val="24"/>
          <w:szCs w:val="24"/>
        </w:rPr>
        <w:t>reduce</w:t>
      </w:r>
      <w:r w:rsidR="00AD15F6" w:rsidRPr="000145CA">
        <w:rPr>
          <w:sz w:val="24"/>
          <w:szCs w:val="24"/>
        </w:rPr>
        <w:t xml:space="preserve"> individual </w:t>
      </w:r>
      <w:r w:rsidR="00AA1964" w:rsidRPr="000145CA">
        <w:rPr>
          <w:sz w:val="24"/>
          <w:szCs w:val="24"/>
        </w:rPr>
        <w:t xml:space="preserve">larval </w:t>
      </w:r>
      <w:r w:rsidR="00E23A24">
        <w:rPr>
          <w:sz w:val="24"/>
          <w:szCs w:val="24"/>
        </w:rPr>
        <w:t>growth</w:t>
      </w:r>
      <w:r w:rsidR="0006616A">
        <w:rPr>
          <w:sz w:val="24"/>
          <w:szCs w:val="24"/>
        </w:rPr>
        <w:t>, leading to lower average larval mass.</w:t>
      </w:r>
      <w:r w:rsidR="000145CA" w:rsidRPr="000145CA">
        <w:rPr>
          <w:sz w:val="24"/>
          <w:szCs w:val="24"/>
        </w:rPr>
        <w:t xml:space="preserve"> On the other hand, parents may regulate brood size </w:t>
      </w:r>
      <w:r w:rsidR="0006616A" w:rsidRPr="000145CA">
        <w:rPr>
          <w:sz w:val="24"/>
          <w:szCs w:val="24"/>
        </w:rPr>
        <w:t>by culling excess larvae</w:t>
      </w:r>
      <w:r w:rsidR="0006616A">
        <w:rPr>
          <w:sz w:val="24"/>
          <w:szCs w:val="24"/>
        </w:rPr>
        <w:t xml:space="preserve"> </w:t>
      </w:r>
      <w:r w:rsidR="00E23A24">
        <w:rPr>
          <w:sz w:val="24"/>
          <w:szCs w:val="24"/>
        </w:rPr>
        <w:t xml:space="preserve">to reduce </w:t>
      </w:r>
      <w:r w:rsidR="00E23A24" w:rsidRPr="000145CA">
        <w:rPr>
          <w:sz w:val="24"/>
          <w:szCs w:val="24"/>
        </w:rPr>
        <w:t>larval competition</w:t>
      </w:r>
      <w:r w:rsidR="00BE1E81">
        <w:rPr>
          <w:sz w:val="24"/>
          <w:szCs w:val="24"/>
        </w:rPr>
        <w:t xml:space="preserve"> </w:t>
      </w:r>
      <w:r w:rsidR="00BE1E81">
        <w:rPr>
          <w:sz w:val="24"/>
          <w:szCs w:val="24"/>
        </w:rPr>
        <w:fldChar w:fldCharType="begin"/>
      </w:r>
      <w:r w:rsidR="00BE1E81">
        <w:rPr>
          <w:sz w:val="24"/>
          <w:szCs w:val="24"/>
        </w:rPr>
        <w:instrText xml:space="preserve"> ADDIN EN.CITE &lt;EndNote&gt;&lt;Cite&gt;&lt;Author&gt;Trumbo&lt;/Author&gt;&lt;Year&gt;2006&lt;/Year&gt;&lt;RecNum&gt;49&lt;/RecNum&gt;&lt;DisplayText&gt;(Trumbo 2006)&lt;/DisplayText&gt;&lt;record&gt;&lt;rec-number&gt;49&lt;/rec-number&gt;&lt;foreign-keys&gt;&lt;key app="EN" db-id="z9xx2w0pverrspedt95pdps0rswpfe0ave99" timestamp="1716691479"&gt;49&lt;/key&gt;&lt;/foreign-keys&gt;&lt;ref-type name="Journal Article"&gt;17&lt;/ref-type&gt;&lt;contributors&gt;&lt;authors&gt;&lt;author&gt;Trumbo, Stephen T&lt;/author&gt;&lt;/authors&gt;&lt;/contributors&gt;&lt;titles&gt;&lt;title&gt;Infanticide, sexual selection and task specialization in a biparental burying beetle&lt;/title&gt;&lt;secondary-title&gt;Animal Behaviour&lt;/secondary-title&gt;&lt;/titles&gt;&lt;periodical&gt;&lt;full-title&gt;Animal Behaviour&lt;/full-title&gt;&lt;/periodical&gt;&lt;pages&gt;1159-1167&lt;/pages&gt;&lt;volume&gt;72&lt;/volume&gt;&lt;number&gt;5&lt;/number&gt;&lt;dates&gt;&lt;year&gt;2006&lt;/year&gt;&lt;/dates&gt;&lt;isbn&gt;0003-3472&lt;/isbn&gt;&lt;urls&gt;&lt;/urls&gt;&lt;/record&gt;&lt;/Cite&gt;&lt;/EndNote&gt;</w:instrText>
      </w:r>
      <w:r w:rsidR="00BE1E81">
        <w:rPr>
          <w:sz w:val="24"/>
          <w:szCs w:val="24"/>
        </w:rPr>
        <w:fldChar w:fldCharType="separate"/>
      </w:r>
      <w:r w:rsidR="00BE1E81">
        <w:rPr>
          <w:noProof/>
          <w:sz w:val="24"/>
          <w:szCs w:val="24"/>
        </w:rPr>
        <w:t>(Trumbo 2006)</w:t>
      </w:r>
      <w:r w:rsidR="00BE1E81">
        <w:rPr>
          <w:sz w:val="24"/>
          <w:szCs w:val="24"/>
        </w:rPr>
        <w:fldChar w:fldCharType="end"/>
      </w:r>
      <w:r w:rsidR="000145CA" w:rsidRPr="000145CA">
        <w:rPr>
          <w:sz w:val="24"/>
          <w:szCs w:val="24"/>
        </w:rPr>
        <w:t xml:space="preserve">, thereby </w:t>
      </w:r>
      <w:r w:rsidR="00E23A24">
        <w:rPr>
          <w:sz w:val="24"/>
          <w:szCs w:val="24"/>
        </w:rPr>
        <w:t xml:space="preserve">leading to </w:t>
      </w:r>
      <w:r w:rsidR="000145CA" w:rsidRPr="000145CA">
        <w:rPr>
          <w:sz w:val="24"/>
          <w:szCs w:val="24"/>
        </w:rPr>
        <w:t xml:space="preserve">greater </w:t>
      </w:r>
      <w:r w:rsidR="0006616A">
        <w:rPr>
          <w:sz w:val="24"/>
          <w:szCs w:val="24"/>
        </w:rPr>
        <w:t xml:space="preserve">larval growth and higher </w:t>
      </w:r>
      <w:r w:rsidR="00E23A24">
        <w:rPr>
          <w:sz w:val="24"/>
          <w:szCs w:val="24"/>
        </w:rPr>
        <w:t xml:space="preserve">average </w:t>
      </w:r>
      <w:r w:rsidR="00E23A24" w:rsidRPr="000145CA">
        <w:rPr>
          <w:sz w:val="24"/>
          <w:szCs w:val="24"/>
        </w:rPr>
        <w:t>biomass</w:t>
      </w:r>
      <w:r w:rsidR="000145CA" w:rsidRPr="00FD01A7">
        <w:rPr>
          <w:sz w:val="24"/>
          <w:szCs w:val="24"/>
        </w:rPr>
        <w:t xml:space="preserve">. </w:t>
      </w:r>
      <w:r w:rsidR="0028030B">
        <w:rPr>
          <w:sz w:val="24"/>
          <w:szCs w:val="24"/>
        </w:rPr>
        <w:t>Furthermore</w:t>
      </w:r>
      <w:r w:rsidR="008042C2" w:rsidRPr="00FD01A7">
        <w:rPr>
          <w:sz w:val="24"/>
          <w:szCs w:val="24"/>
        </w:rPr>
        <w:t>,</w:t>
      </w:r>
      <w:r w:rsidR="004709B9" w:rsidRPr="00FD01A7">
        <w:rPr>
          <w:sz w:val="24"/>
          <w:szCs w:val="24"/>
        </w:rPr>
        <w:t xml:space="preserve"> </w:t>
      </w:r>
      <w:r w:rsidR="00983A64" w:rsidRPr="00FD01A7">
        <w:rPr>
          <w:sz w:val="24"/>
          <w:szCs w:val="24"/>
        </w:rPr>
        <w:t xml:space="preserve">the </w:t>
      </w:r>
      <w:r w:rsidR="008042C2" w:rsidRPr="00FD01A7">
        <w:rPr>
          <w:sz w:val="24"/>
          <w:szCs w:val="24"/>
        </w:rPr>
        <w:t>slope</w:t>
      </w:r>
      <w:r w:rsidR="00983A64" w:rsidRPr="00FD01A7">
        <w:rPr>
          <w:sz w:val="24"/>
          <w:szCs w:val="24"/>
        </w:rPr>
        <w:t xml:space="preserve"> of </w:t>
      </w:r>
      <w:r w:rsidR="007D797A">
        <w:rPr>
          <w:sz w:val="24"/>
          <w:szCs w:val="24"/>
        </w:rPr>
        <w:t xml:space="preserve">the </w:t>
      </w:r>
      <w:r w:rsidR="00983A64" w:rsidRPr="00FD01A7">
        <w:rPr>
          <w:sz w:val="24"/>
          <w:szCs w:val="24"/>
        </w:rPr>
        <w:t>negative relationship between average larval mass and larval density</w:t>
      </w:r>
      <w:r w:rsidR="008042C2" w:rsidRPr="00FD01A7">
        <w:rPr>
          <w:sz w:val="24"/>
          <w:szCs w:val="24"/>
        </w:rPr>
        <w:t xml:space="preserve"> did </w:t>
      </w:r>
      <w:r w:rsidR="00AC625E" w:rsidRPr="00FD01A7">
        <w:rPr>
          <w:sz w:val="24"/>
          <w:szCs w:val="24"/>
        </w:rPr>
        <w:t>not depend on</w:t>
      </w:r>
      <w:r w:rsidR="008042C2" w:rsidRPr="00FD01A7">
        <w:rPr>
          <w:sz w:val="24"/>
          <w:szCs w:val="24"/>
        </w:rPr>
        <w:t xml:space="preserve"> carcass source, </w:t>
      </w:r>
      <w:r w:rsidR="00FD01A7" w:rsidRPr="00FD01A7">
        <w:rPr>
          <w:sz w:val="24"/>
          <w:szCs w:val="24"/>
        </w:rPr>
        <w:t xml:space="preserve">agreeing with our findings that brood size and brood mass did not differ between lab and wild </w:t>
      </w:r>
      <w:r w:rsidR="00FD01A7" w:rsidRPr="0045401E">
        <w:rPr>
          <w:sz w:val="24"/>
          <w:szCs w:val="24"/>
        </w:rPr>
        <w:t>carcasses.</w:t>
      </w:r>
      <w:r w:rsidR="00E668A1" w:rsidRPr="0045401E">
        <w:rPr>
          <w:sz w:val="24"/>
          <w:szCs w:val="24"/>
        </w:rPr>
        <w:t xml:space="preserve"> </w:t>
      </w:r>
      <w:r w:rsidR="00BC2DAB" w:rsidRPr="004612D5">
        <w:rPr>
          <w:sz w:val="24"/>
          <w:szCs w:val="24"/>
        </w:rPr>
        <w:t>Interestingly</w:t>
      </w:r>
      <w:r w:rsidR="00393724" w:rsidRPr="00843147">
        <w:rPr>
          <w:sz w:val="24"/>
          <w:szCs w:val="24"/>
        </w:rPr>
        <w:t xml:space="preserve">, </w:t>
      </w:r>
      <w:r w:rsidR="00BC2DAB" w:rsidRPr="00790870">
        <w:rPr>
          <w:sz w:val="24"/>
          <w:szCs w:val="24"/>
        </w:rPr>
        <w:t xml:space="preserve">we found that </w:t>
      </w:r>
      <w:r w:rsidR="00393724" w:rsidRPr="00790870">
        <w:rPr>
          <w:sz w:val="24"/>
          <w:szCs w:val="24"/>
        </w:rPr>
        <w:t xml:space="preserve">the average larval mass increased with carcass </w:t>
      </w:r>
      <w:r w:rsidR="0006616A" w:rsidRPr="00790870">
        <w:rPr>
          <w:sz w:val="24"/>
          <w:szCs w:val="24"/>
        </w:rPr>
        <w:t>size</w:t>
      </w:r>
      <w:r w:rsidR="007D797A" w:rsidRPr="003B616F">
        <w:rPr>
          <w:sz w:val="24"/>
          <w:szCs w:val="24"/>
        </w:rPr>
        <w:t xml:space="preserve"> </w:t>
      </w:r>
      <w:r w:rsidR="0006616A" w:rsidRPr="007B057A">
        <w:rPr>
          <w:sz w:val="24"/>
          <w:szCs w:val="24"/>
        </w:rPr>
        <w:t>for</w:t>
      </w:r>
      <w:r w:rsidR="00393724" w:rsidRPr="00CC03C5">
        <w:rPr>
          <w:sz w:val="24"/>
          <w:szCs w:val="24"/>
        </w:rPr>
        <w:t xml:space="preserve"> small and m</w:t>
      </w:r>
      <w:r w:rsidR="007D797A" w:rsidRPr="00CC03C5">
        <w:rPr>
          <w:sz w:val="24"/>
          <w:szCs w:val="24"/>
        </w:rPr>
        <w:t>edium</w:t>
      </w:r>
      <w:r w:rsidR="00393724" w:rsidRPr="00CC03C5">
        <w:rPr>
          <w:sz w:val="24"/>
          <w:szCs w:val="24"/>
        </w:rPr>
        <w:t xml:space="preserve"> carcasses, whereas</w:t>
      </w:r>
      <w:r w:rsidR="00561880" w:rsidRPr="00E76F27">
        <w:rPr>
          <w:sz w:val="24"/>
          <w:szCs w:val="24"/>
        </w:rPr>
        <w:t xml:space="preserve"> </w:t>
      </w:r>
      <w:r w:rsidR="00393724" w:rsidRPr="00E76F27">
        <w:rPr>
          <w:sz w:val="24"/>
          <w:szCs w:val="24"/>
        </w:rPr>
        <w:t>larval density decreased</w:t>
      </w:r>
      <w:r w:rsidR="00187A37" w:rsidRPr="007D48BE">
        <w:rPr>
          <w:sz w:val="24"/>
          <w:szCs w:val="24"/>
        </w:rPr>
        <w:t xml:space="preserve"> (Fig. S</w:t>
      </w:r>
      <w:r w:rsidR="004E7CBE" w:rsidRPr="0053456D">
        <w:rPr>
          <w:sz w:val="24"/>
          <w:szCs w:val="24"/>
        </w:rPr>
        <w:t>1</w:t>
      </w:r>
      <w:r w:rsidR="00187A37" w:rsidRPr="00E917B8">
        <w:rPr>
          <w:sz w:val="24"/>
          <w:szCs w:val="24"/>
        </w:rPr>
        <w:t>)</w:t>
      </w:r>
      <w:r w:rsidR="00393724" w:rsidRPr="00E917B8">
        <w:rPr>
          <w:sz w:val="24"/>
          <w:szCs w:val="24"/>
        </w:rPr>
        <w:t>.</w:t>
      </w:r>
      <w:r w:rsidR="00D015E0" w:rsidRPr="00E917B8">
        <w:rPr>
          <w:sz w:val="24"/>
          <w:szCs w:val="24"/>
        </w:rPr>
        <w:t xml:space="preserve"> </w:t>
      </w:r>
      <w:r w:rsidR="00393724" w:rsidRPr="00E917B8">
        <w:rPr>
          <w:sz w:val="24"/>
          <w:szCs w:val="24"/>
        </w:rPr>
        <w:t>This suggest</w:t>
      </w:r>
      <w:r w:rsidR="00393724" w:rsidRPr="00AA61A8">
        <w:rPr>
          <w:sz w:val="24"/>
          <w:szCs w:val="24"/>
        </w:rPr>
        <w:t xml:space="preserve">s </w:t>
      </w:r>
      <w:r w:rsidR="00561880" w:rsidRPr="00AA61A8">
        <w:rPr>
          <w:sz w:val="24"/>
          <w:szCs w:val="24"/>
        </w:rPr>
        <w:t xml:space="preserve">that the </w:t>
      </w:r>
      <w:r w:rsidR="0006616A" w:rsidRPr="00AA61A8">
        <w:rPr>
          <w:sz w:val="24"/>
          <w:szCs w:val="24"/>
        </w:rPr>
        <w:t>larval</w:t>
      </w:r>
      <w:r w:rsidR="00561880" w:rsidRPr="00AA61A8">
        <w:rPr>
          <w:sz w:val="24"/>
          <w:szCs w:val="24"/>
        </w:rPr>
        <w:t xml:space="preserve"> life history traits of burying beetles </w:t>
      </w:r>
      <w:r w:rsidR="0006616A" w:rsidRPr="00A043CD">
        <w:rPr>
          <w:sz w:val="24"/>
          <w:szCs w:val="24"/>
        </w:rPr>
        <w:t>can</w:t>
      </w:r>
      <w:r w:rsidR="00561880" w:rsidRPr="00A043CD">
        <w:rPr>
          <w:sz w:val="24"/>
          <w:szCs w:val="24"/>
        </w:rPr>
        <w:t xml:space="preserve"> shift depending on breeding resource availability, with smaller carcasses favoring larval quantity (per capita </w:t>
      </w:r>
      <w:r w:rsidR="00D015E0" w:rsidRPr="005F675E">
        <w:rPr>
          <w:sz w:val="24"/>
          <w:szCs w:val="24"/>
        </w:rPr>
        <w:t>carcass resource</w:t>
      </w:r>
      <w:r w:rsidR="00561880" w:rsidRPr="005F675E">
        <w:rPr>
          <w:sz w:val="24"/>
          <w:szCs w:val="24"/>
        </w:rPr>
        <w:t>) and larger carcasses favoring larval quality.</w:t>
      </w:r>
    </w:p>
    <w:p w14:paraId="0A6CCAB8" w14:textId="5284B6E7" w:rsidR="00950463" w:rsidRPr="00D9776D" w:rsidRDefault="00D71501" w:rsidP="00531A47">
      <w:pPr>
        <w:spacing w:line="480" w:lineRule="auto"/>
        <w:rPr>
          <w:rFonts w:cs="Arial"/>
          <w:bCs/>
          <w:sz w:val="24"/>
          <w:szCs w:val="24"/>
        </w:rPr>
      </w:pPr>
      <w:r>
        <w:rPr>
          <w:rFonts w:cs="Arial"/>
          <w:bCs/>
          <w:color w:val="FF0000"/>
          <w:sz w:val="24"/>
          <w:szCs w:val="24"/>
        </w:rPr>
        <w:lastRenderedPageBreak/>
        <w:tab/>
      </w:r>
      <w:r w:rsidR="00436FD2" w:rsidRPr="0019028E">
        <w:rPr>
          <w:rFonts w:cs="Arial"/>
          <w:bCs/>
          <w:sz w:val="24"/>
          <w:szCs w:val="24"/>
        </w:rPr>
        <w:t xml:space="preserve">Our </w:t>
      </w:r>
      <w:r w:rsidR="00401C17" w:rsidRPr="0019028E">
        <w:rPr>
          <w:rFonts w:cs="Arial"/>
          <w:bCs/>
          <w:sz w:val="24"/>
          <w:szCs w:val="24"/>
        </w:rPr>
        <w:t>results</w:t>
      </w:r>
      <w:r w:rsidR="00436FD2" w:rsidRPr="0019028E">
        <w:rPr>
          <w:rFonts w:cs="Arial"/>
          <w:bCs/>
          <w:sz w:val="24"/>
          <w:szCs w:val="24"/>
        </w:rPr>
        <w:t xml:space="preserve"> </w:t>
      </w:r>
      <w:r w:rsidR="00184B7E" w:rsidRPr="0019028E">
        <w:rPr>
          <w:rFonts w:cs="Arial"/>
          <w:bCs/>
          <w:sz w:val="24"/>
          <w:szCs w:val="24"/>
        </w:rPr>
        <w:t>illustrate</w:t>
      </w:r>
      <w:r w:rsidR="00436FD2" w:rsidRPr="0019028E">
        <w:rPr>
          <w:rFonts w:cs="Arial"/>
          <w:bCs/>
          <w:sz w:val="24"/>
          <w:szCs w:val="24"/>
        </w:rPr>
        <w:t xml:space="preserve"> the role of carcass </w:t>
      </w:r>
      <w:r w:rsidR="00F26B17">
        <w:rPr>
          <w:rFonts w:cs="Arial"/>
          <w:bCs/>
          <w:sz w:val="24"/>
          <w:szCs w:val="24"/>
        </w:rPr>
        <w:t>size</w:t>
      </w:r>
      <w:r w:rsidR="00436FD2" w:rsidRPr="0019028E">
        <w:rPr>
          <w:rFonts w:cs="Arial"/>
          <w:bCs/>
          <w:sz w:val="24"/>
          <w:szCs w:val="24"/>
        </w:rPr>
        <w:t xml:space="preserve"> </w:t>
      </w:r>
      <w:r w:rsidRPr="0019028E">
        <w:rPr>
          <w:rFonts w:cs="Arial"/>
          <w:bCs/>
          <w:sz w:val="24"/>
          <w:szCs w:val="24"/>
        </w:rPr>
        <w:t xml:space="preserve">in the breeding </w:t>
      </w:r>
      <w:r w:rsidR="00F256C9">
        <w:rPr>
          <w:rFonts w:cs="Arial"/>
          <w:bCs/>
          <w:sz w:val="24"/>
          <w:szCs w:val="24"/>
        </w:rPr>
        <w:t>outcomes</w:t>
      </w:r>
      <w:r w:rsidRPr="0019028E">
        <w:rPr>
          <w:rFonts w:cs="Arial"/>
          <w:bCs/>
          <w:sz w:val="24"/>
          <w:szCs w:val="24"/>
        </w:rPr>
        <w:t xml:space="preserve"> of </w:t>
      </w:r>
      <w:r w:rsidR="00436FD2" w:rsidRPr="0019028E">
        <w:rPr>
          <w:rFonts w:cs="Arial"/>
          <w:bCs/>
          <w:sz w:val="24"/>
          <w:szCs w:val="24"/>
        </w:rPr>
        <w:t>a single</w:t>
      </w:r>
      <w:r w:rsidR="00184B7E" w:rsidRPr="0019028E">
        <w:rPr>
          <w:rFonts w:cs="Arial"/>
          <w:bCs/>
          <w:sz w:val="24"/>
          <w:szCs w:val="24"/>
        </w:rPr>
        <w:t xml:space="preserve"> </w:t>
      </w:r>
      <w:r w:rsidR="001568E0" w:rsidRPr="0019028E">
        <w:rPr>
          <w:rFonts w:cs="Arial"/>
          <w:bCs/>
          <w:sz w:val="24"/>
          <w:szCs w:val="24"/>
        </w:rPr>
        <w:t>parent pair</w:t>
      </w:r>
      <w:r w:rsidR="00436FD2" w:rsidRPr="0019028E">
        <w:rPr>
          <w:rFonts w:cs="Arial"/>
          <w:bCs/>
          <w:sz w:val="24"/>
          <w:szCs w:val="24"/>
        </w:rPr>
        <w:t xml:space="preserve">. </w:t>
      </w:r>
      <w:r w:rsidR="001568E0" w:rsidRPr="0019028E">
        <w:rPr>
          <w:rFonts w:cs="Arial"/>
          <w:bCs/>
          <w:sz w:val="24"/>
          <w:szCs w:val="24"/>
        </w:rPr>
        <w:t xml:space="preserve">This is the most common breeding </w:t>
      </w:r>
      <w:r w:rsidR="0019028E" w:rsidRPr="0019028E">
        <w:rPr>
          <w:rFonts w:cs="Arial"/>
          <w:bCs/>
          <w:sz w:val="24"/>
          <w:szCs w:val="24"/>
        </w:rPr>
        <w:t>system</w:t>
      </w:r>
      <w:r w:rsidR="001568E0" w:rsidRPr="0019028E">
        <w:rPr>
          <w:rFonts w:cs="Arial"/>
          <w:bCs/>
          <w:sz w:val="24"/>
          <w:szCs w:val="24"/>
        </w:rPr>
        <w:t xml:space="preserve"> </w:t>
      </w:r>
      <w:r w:rsidR="0019028E" w:rsidRPr="0019028E">
        <w:rPr>
          <w:rFonts w:cs="Arial"/>
          <w:bCs/>
          <w:sz w:val="24"/>
          <w:szCs w:val="24"/>
        </w:rPr>
        <w:t>in</w:t>
      </w:r>
      <w:r w:rsidR="001568E0" w:rsidRPr="0019028E">
        <w:rPr>
          <w:rFonts w:cs="Arial"/>
          <w:bCs/>
          <w:sz w:val="24"/>
          <w:szCs w:val="24"/>
        </w:rPr>
        <w:t xml:space="preserve"> burying beetles</w:t>
      </w:r>
      <w:r w:rsidR="006F3090">
        <w:rPr>
          <w:rFonts w:cs="Arial"/>
          <w:bCs/>
          <w:sz w:val="24"/>
          <w:szCs w:val="24"/>
        </w:rPr>
        <w:t xml:space="preserve"> </w:t>
      </w:r>
      <w:r w:rsidR="001568E0" w:rsidRPr="0019028E">
        <w:rPr>
          <w:rFonts w:cs="Arial"/>
          <w:bCs/>
          <w:sz w:val="24"/>
          <w:szCs w:val="24"/>
        </w:rPr>
        <w:t>on small</w:t>
      </w:r>
      <w:r w:rsidR="0019028E" w:rsidRPr="0019028E">
        <w:rPr>
          <w:rFonts w:cs="Arial"/>
          <w:bCs/>
          <w:sz w:val="24"/>
          <w:szCs w:val="24"/>
        </w:rPr>
        <w:t>- and medium-sized</w:t>
      </w:r>
      <w:r w:rsidR="001568E0" w:rsidRPr="0019028E">
        <w:rPr>
          <w:rFonts w:cs="Arial"/>
          <w:bCs/>
          <w:sz w:val="24"/>
          <w:szCs w:val="24"/>
        </w:rPr>
        <w:t xml:space="preserve"> carcasses </w:t>
      </w:r>
      <w:r w:rsidR="006F3090">
        <w:rPr>
          <w:rFonts w:cs="Arial"/>
          <w:bCs/>
          <w:sz w:val="24"/>
          <w:szCs w:val="24"/>
        </w:rPr>
        <w:fldChar w:fldCharType="begin"/>
      </w:r>
      <w:r w:rsidR="006F3090">
        <w:rPr>
          <w:rFonts w:cs="Arial"/>
          <w:bCs/>
          <w:sz w:val="24"/>
          <w:szCs w:val="24"/>
        </w:rPr>
        <w:instrText xml:space="preserve"> ADDIN EN.CITE &lt;EndNote&gt;&lt;Cite&gt;&lt;Author&gt;Scott&lt;/Author&gt;&lt;Year&gt;1998&lt;/Year&gt;&lt;RecNum&gt;14&lt;/RecNum&gt;&lt;DisplayText&gt;(Scott 1998)&lt;/DisplayText&gt;&lt;record&gt;&lt;rec-number&gt;14&lt;/rec-number&gt;&lt;foreign-keys&gt;&lt;key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6F3090">
        <w:rPr>
          <w:rFonts w:cs="Arial"/>
          <w:bCs/>
          <w:sz w:val="24"/>
          <w:szCs w:val="24"/>
        </w:rPr>
        <w:fldChar w:fldCharType="separate"/>
      </w:r>
      <w:r w:rsidR="006F3090">
        <w:rPr>
          <w:rFonts w:cs="Arial"/>
          <w:bCs/>
          <w:noProof/>
          <w:sz w:val="24"/>
          <w:szCs w:val="24"/>
        </w:rPr>
        <w:t>(Scott 1998)</w:t>
      </w:r>
      <w:r w:rsidR="006F3090">
        <w:rPr>
          <w:rFonts w:cs="Arial"/>
          <w:bCs/>
          <w:sz w:val="24"/>
          <w:szCs w:val="24"/>
        </w:rPr>
        <w:fldChar w:fldCharType="end"/>
      </w:r>
      <w:r w:rsidR="001568E0" w:rsidRPr="0019028E">
        <w:rPr>
          <w:rFonts w:cs="Arial"/>
          <w:bCs/>
          <w:sz w:val="24"/>
          <w:szCs w:val="24"/>
        </w:rPr>
        <w:t>.</w:t>
      </w:r>
      <w:r w:rsidR="0095014C">
        <w:rPr>
          <w:rFonts w:cs="Arial"/>
          <w:bCs/>
          <w:sz w:val="24"/>
          <w:szCs w:val="24"/>
        </w:rPr>
        <w:t xml:space="preserve"> </w:t>
      </w:r>
      <w:r w:rsidR="00913E9F">
        <w:rPr>
          <w:rFonts w:cs="Arial"/>
          <w:bCs/>
          <w:sz w:val="24"/>
          <w:szCs w:val="24"/>
        </w:rPr>
        <w:t>However</w:t>
      </w:r>
      <w:r w:rsidR="001568E0" w:rsidRPr="0019028E">
        <w:rPr>
          <w:rFonts w:cs="Arial"/>
          <w:bCs/>
          <w:sz w:val="24"/>
          <w:szCs w:val="24"/>
        </w:rPr>
        <w:t>,</w:t>
      </w:r>
      <w:r w:rsidR="00913E9F">
        <w:rPr>
          <w:rFonts w:cs="Arial"/>
          <w:bCs/>
          <w:sz w:val="24"/>
          <w:szCs w:val="24"/>
        </w:rPr>
        <w:t xml:space="preserve"> </w:t>
      </w:r>
      <w:r w:rsidR="001568E0" w:rsidRPr="0019028E">
        <w:rPr>
          <w:rFonts w:cs="Arial"/>
          <w:bCs/>
          <w:sz w:val="24"/>
          <w:szCs w:val="24"/>
        </w:rPr>
        <w:t>m</w:t>
      </w:r>
      <w:r w:rsidR="00184B7E" w:rsidRPr="0019028E">
        <w:rPr>
          <w:rFonts w:cs="Arial"/>
          <w:bCs/>
          <w:sz w:val="24"/>
          <w:szCs w:val="24"/>
        </w:rPr>
        <w:t xml:space="preserve">ultiple males and females </w:t>
      </w:r>
      <w:r w:rsidR="004C75CE" w:rsidRPr="0019028E">
        <w:rPr>
          <w:rFonts w:cs="Arial"/>
          <w:bCs/>
          <w:sz w:val="24"/>
          <w:szCs w:val="24"/>
        </w:rPr>
        <w:t xml:space="preserve">may engage in </w:t>
      </w:r>
      <w:r w:rsidR="00184B7E" w:rsidRPr="0019028E">
        <w:rPr>
          <w:rFonts w:cs="Arial"/>
          <w:bCs/>
          <w:sz w:val="24"/>
          <w:szCs w:val="24"/>
        </w:rPr>
        <w:t>c</w:t>
      </w:r>
      <w:r w:rsidR="00436FD2" w:rsidRPr="0019028E">
        <w:rPr>
          <w:rFonts w:cs="Arial"/>
          <w:bCs/>
          <w:sz w:val="24"/>
          <w:szCs w:val="24"/>
        </w:rPr>
        <w:t>o</w:t>
      </w:r>
      <w:r w:rsidR="004C75CE" w:rsidRPr="0019028E">
        <w:rPr>
          <w:rFonts w:cs="Arial"/>
          <w:bCs/>
          <w:sz w:val="24"/>
          <w:szCs w:val="24"/>
        </w:rPr>
        <w:t>operative</w:t>
      </w:r>
      <w:r w:rsidR="00436FD2" w:rsidRPr="0019028E">
        <w:rPr>
          <w:rFonts w:cs="Arial"/>
          <w:bCs/>
          <w:sz w:val="24"/>
          <w:szCs w:val="24"/>
        </w:rPr>
        <w:t xml:space="preserve"> br</w:t>
      </w:r>
      <w:r w:rsidR="004C75CE" w:rsidRPr="0019028E">
        <w:rPr>
          <w:rFonts w:cs="Arial"/>
          <w:bCs/>
          <w:sz w:val="24"/>
          <w:szCs w:val="24"/>
        </w:rPr>
        <w:t>ee</w:t>
      </w:r>
      <w:r w:rsidR="00436FD2" w:rsidRPr="0019028E">
        <w:rPr>
          <w:rFonts w:cs="Arial"/>
          <w:bCs/>
          <w:sz w:val="24"/>
          <w:szCs w:val="24"/>
        </w:rPr>
        <w:t>d</w:t>
      </w:r>
      <w:r w:rsidR="00184B7E" w:rsidRPr="0019028E">
        <w:rPr>
          <w:rFonts w:cs="Arial"/>
          <w:bCs/>
          <w:sz w:val="24"/>
          <w:szCs w:val="24"/>
        </w:rPr>
        <w:t>ing</w:t>
      </w:r>
      <w:r w:rsidR="001568E0" w:rsidRPr="0019028E">
        <w:rPr>
          <w:rFonts w:cs="Arial"/>
          <w:bCs/>
          <w:sz w:val="24"/>
          <w:szCs w:val="24"/>
        </w:rPr>
        <w:t xml:space="preserve"> </w:t>
      </w:r>
      <w:r w:rsidR="00436FD2" w:rsidRPr="0019028E">
        <w:rPr>
          <w:rFonts w:cs="Arial"/>
          <w:bCs/>
          <w:sz w:val="24"/>
          <w:szCs w:val="24"/>
        </w:rPr>
        <w:t>to better utilize large carcasses</w:t>
      </w:r>
      <w:r w:rsidR="00913E9F">
        <w:rPr>
          <w:rFonts w:cs="Arial"/>
          <w:bCs/>
          <w:sz w:val="24"/>
          <w:szCs w:val="24"/>
        </w:rPr>
        <w:t xml:space="preserve"> in the wild</w:t>
      </w:r>
      <w:r w:rsidR="00907559">
        <w:rPr>
          <w:rFonts w:cs="Arial"/>
          <w:bCs/>
          <w:sz w:val="24"/>
          <w:szCs w:val="24"/>
        </w:rPr>
        <w:t xml:space="preserve"> </w:t>
      </w:r>
      <w:r w:rsidR="001F2FAA">
        <w:rPr>
          <w:rFonts w:cs="Arial"/>
          <w:bCs/>
          <w:sz w:val="24"/>
          <w:szCs w:val="24"/>
        </w:rPr>
        <w:fldChar w:fldCharType="begin"/>
      </w:r>
      <w:r w:rsidR="001F2FAA">
        <w:rPr>
          <w:rFonts w:cs="Arial"/>
          <w:bCs/>
          <w:sz w:val="24"/>
          <w:szCs w:val="24"/>
        </w:rPr>
        <w:instrText xml:space="preserve"> ADDIN EN.CITE &lt;EndNote&gt;&lt;Cite&gt;&lt;Author&gt;Scott&lt;/Author&gt;&lt;Year&gt;2007&lt;/Year&gt;&lt;RecNum&gt;39&lt;/RecNum&gt;&lt;DisplayText&gt;(Scott et al. 2007)&lt;/DisplayText&gt;&lt;record&gt;&lt;rec-number&gt;39&lt;/rec-number&gt;&lt;foreign-keys&gt;&lt;key app="EN" db-id="z9xx2w0pverrspedt95pdps0rswpfe0ave99" timestamp="1715739085"&gt;39&lt;/key&gt;&lt;/foreign-keys&gt;&lt;ref-type name="Journal Article"&gt;17&lt;/ref-type&gt;&lt;contributors&gt;&lt;authors&gt;&lt;author&gt;Scott, Michelle Pellissier&lt;/author&gt;&lt;author&gt;LEE, WOO</w:instrText>
      </w:r>
      <w:r w:rsidR="001F2FAA">
        <w:rPr>
          <w:rFonts w:ascii="Cambria Math" w:hAnsi="Cambria Math" w:cs="Cambria Math"/>
          <w:bCs/>
          <w:sz w:val="24"/>
          <w:szCs w:val="24"/>
        </w:rPr>
        <w:instrText>‐</w:instrText>
      </w:r>
      <w:r w:rsidR="001F2FAA">
        <w:rPr>
          <w:rFonts w:cs="Arial"/>
          <w:bCs/>
          <w:sz w:val="24"/>
          <w:szCs w:val="24"/>
        </w:rPr>
        <w:instrText>JAI&lt;/author&gt;&lt;author&gt;Van Der Reijden, ED&lt;/author&gt;&lt;/authors&gt;&lt;/contributors&gt;&lt;titles&gt;&lt;title&gt;The frequency and fitness consequences of communal breeding in a natural population of burying beetles: a test of reproductive skew&lt;/title&gt;&lt;secondary-title&gt;Ecological Entomology&lt;/secondary-title&gt;&lt;/titles&gt;&lt;periodical&gt;&lt;full-title&gt;Ecological Entomology&lt;/full-title&gt;&lt;/periodical&gt;&lt;pages&gt;651-661&lt;/pages&gt;&lt;volume&gt;32&lt;/volume&gt;&lt;number&gt;6&lt;/number&gt;&lt;dates&gt;&lt;year&gt;2007&lt;/year&gt;&lt;/dates&gt;&lt;isbn&gt;0307-6946&lt;/isbn&gt;&lt;urls&gt;&lt;/urls&gt;&lt;/record&gt;&lt;/Cite&gt;&lt;/EndNote&gt;</w:instrText>
      </w:r>
      <w:r w:rsidR="001F2FAA">
        <w:rPr>
          <w:rFonts w:cs="Arial"/>
          <w:bCs/>
          <w:sz w:val="24"/>
          <w:szCs w:val="24"/>
        </w:rPr>
        <w:fldChar w:fldCharType="separate"/>
      </w:r>
      <w:r w:rsidR="001F2FAA">
        <w:rPr>
          <w:rFonts w:cs="Arial"/>
          <w:bCs/>
          <w:noProof/>
          <w:sz w:val="24"/>
          <w:szCs w:val="24"/>
        </w:rPr>
        <w:t>(Scott et al. 2007)</w:t>
      </w:r>
      <w:r w:rsidR="001F2FAA">
        <w:rPr>
          <w:rFonts w:cs="Arial"/>
          <w:bCs/>
          <w:sz w:val="24"/>
          <w:szCs w:val="24"/>
        </w:rPr>
        <w:fldChar w:fldCharType="end"/>
      </w:r>
      <w:r w:rsidR="001F2FAA">
        <w:rPr>
          <w:rFonts w:cs="Arial"/>
          <w:bCs/>
          <w:sz w:val="24"/>
          <w:szCs w:val="24"/>
        </w:rPr>
        <w:t>, although</w:t>
      </w:r>
      <w:r w:rsidR="00F256C9">
        <w:rPr>
          <w:rFonts w:cs="Arial"/>
          <w:bCs/>
          <w:sz w:val="24"/>
          <w:szCs w:val="24"/>
        </w:rPr>
        <w:t xml:space="preserve"> past </w:t>
      </w:r>
      <w:r w:rsidR="00F06267">
        <w:rPr>
          <w:rFonts w:cs="Arial"/>
          <w:bCs/>
          <w:sz w:val="24"/>
          <w:szCs w:val="24"/>
        </w:rPr>
        <w:t xml:space="preserve">results for </w:t>
      </w:r>
      <w:r w:rsidR="001F2FAA">
        <w:rPr>
          <w:rFonts w:cs="Arial"/>
          <w:bCs/>
          <w:sz w:val="24"/>
          <w:szCs w:val="24"/>
        </w:rPr>
        <w:t>the reproductive benefits</w:t>
      </w:r>
      <w:r w:rsidR="00F06267">
        <w:rPr>
          <w:rFonts w:cs="Arial"/>
          <w:bCs/>
          <w:sz w:val="24"/>
          <w:szCs w:val="24"/>
        </w:rPr>
        <w:t xml:space="preserve"> of cooperation</w:t>
      </w:r>
      <w:r w:rsidR="001F2FAA">
        <w:rPr>
          <w:rFonts w:cs="Arial"/>
          <w:bCs/>
          <w:sz w:val="24"/>
          <w:szCs w:val="24"/>
        </w:rPr>
        <w:t xml:space="preserve"> </w:t>
      </w:r>
      <w:r w:rsidR="00F06267">
        <w:rPr>
          <w:rFonts w:cs="Arial"/>
          <w:bCs/>
          <w:sz w:val="24"/>
          <w:szCs w:val="24"/>
        </w:rPr>
        <w:t>are</w:t>
      </w:r>
      <w:r w:rsidR="001F2FAA">
        <w:rPr>
          <w:rFonts w:cs="Arial"/>
          <w:bCs/>
          <w:sz w:val="24"/>
          <w:szCs w:val="24"/>
        </w:rPr>
        <w:t xml:space="preserve"> mixed </w:t>
      </w:r>
      <w:r w:rsidR="001F2FAA">
        <w:rPr>
          <w:rFonts w:cs="Arial"/>
          <w:bCs/>
          <w:sz w:val="24"/>
          <w:szCs w:val="24"/>
        </w:rPr>
        <w:fldChar w:fldCharType="begin">
          <w:fldData xml:space="preserve">PEVuZE5vdGU+PENpdGU+PEF1dGhvcj5Nw7xsbGVyPC9BdXRob3I+PFllYXI+MjAwNzwvWWVhcj48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</w:fldData>
        </w:fldChar>
      </w:r>
      <w:r w:rsidR="00F163F0">
        <w:rPr>
          <w:rFonts w:cs="Arial"/>
          <w:bCs/>
          <w:sz w:val="24"/>
          <w:szCs w:val="24"/>
        </w:rPr>
        <w:instrText xml:space="preserve"> ADDIN EN.CITE </w:instrText>
      </w:r>
      <w:r w:rsidR="00F163F0">
        <w:rPr>
          <w:rFonts w:cs="Arial"/>
          <w:bCs/>
          <w:sz w:val="24"/>
          <w:szCs w:val="24"/>
        </w:rPr>
        <w:fldChar w:fldCharType="begin">
          <w:fldData xml:space="preserve">PEVuZE5vdGU+PENpdGU+PEF1dGhvcj5Nw7xsbGVyPC9BdXRob3I+PFllYXI+MjAwNzwvWWVhcj48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</w:fldData>
        </w:fldChar>
      </w:r>
      <w:r w:rsidR="00F163F0">
        <w:rPr>
          <w:rFonts w:cs="Arial"/>
          <w:bCs/>
          <w:sz w:val="24"/>
          <w:szCs w:val="24"/>
        </w:rPr>
        <w:instrText xml:space="preserve"> ADDIN EN.CITE.DATA </w:instrText>
      </w:r>
      <w:r w:rsidR="00F163F0">
        <w:rPr>
          <w:rFonts w:cs="Arial"/>
          <w:bCs/>
          <w:sz w:val="24"/>
          <w:szCs w:val="24"/>
        </w:rPr>
      </w:r>
      <w:r w:rsidR="00F163F0">
        <w:rPr>
          <w:rFonts w:cs="Arial"/>
          <w:bCs/>
          <w:sz w:val="24"/>
          <w:szCs w:val="24"/>
        </w:rPr>
        <w:fldChar w:fldCharType="end"/>
      </w:r>
      <w:r w:rsidR="001F2FAA">
        <w:rPr>
          <w:rFonts w:cs="Arial"/>
          <w:bCs/>
          <w:sz w:val="24"/>
          <w:szCs w:val="24"/>
        </w:rPr>
      </w:r>
      <w:r w:rsidR="001F2FAA">
        <w:rPr>
          <w:rFonts w:cs="Arial"/>
          <w:bCs/>
          <w:sz w:val="24"/>
          <w:szCs w:val="24"/>
        </w:rPr>
        <w:fldChar w:fldCharType="separate"/>
      </w:r>
      <w:r w:rsidR="00F163F0">
        <w:rPr>
          <w:rFonts w:cs="Arial"/>
          <w:bCs/>
          <w:noProof/>
          <w:sz w:val="24"/>
          <w:szCs w:val="24"/>
        </w:rPr>
        <w:t>(Eggert and Sakaluk 2000, Müller et al. 2007, Komdeur et al. 2013)</w:t>
      </w:r>
      <w:r w:rsidR="001F2FAA">
        <w:rPr>
          <w:rFonts w:cs="Arial"/>
          <w:bCs/>
          <w:sz w:val="24"/>
          <w:szCs w:val="24"/>
        </w:rPr>
        <w:fldChar w:fldCharType="end"/>
      </w:r>
      <w:r w:rsidR="001F2FAA">
        <w:rPr>
          <w:rFonts w:cs="Arial"/>
          <w:bCs/>
          <w:sz w:val="24"/>
          <w:szCs w:val="24"/>
        </w:rPr>
        <w:t>.</w:t>
      </w:r>
      <w:r w:rsidR="00F06267">
        <w:rPr>
          <w:rFonts w:cs="Arial"/>
          <w:bCs/>
          <w:sz w:val="24"/>
          <w:szCs w:val="24"/>
        </w:rPr>
        <w:t xml:space="preserve"> </w:t>
      </w:r>
      <w:r w:rsidRPr="00C5457B">
        <w:rPr>
          <w:rFonts w:cs="Arial"/>
          <w:bCs/>
          <w:sz w:val="24"/>
          <w:szCs w:val="24"/>
        </w:rPr>
        <w:t>Additionally</w:t>
      </w:r>
      <w:r w:rsidR="00936FE4" w:rsidRPr="00C5457B">
        <w:rPr>
          <w:rFonts w:cs="Arial"/>
          <w:bCs/>
          <w:sz w:val="24"/>
          <w:szCs w:val="24"/>
        </w:rPr>
        <w:t xml:space="preserve">, </w:t>
      </w:r>
      <w:r w:rsidRPr="00C5457B">
        <w:rPr>
          <w:rFonts w:cs="Arial"/>
          <w:bCs/>
          <w:sz w:val="24"/>
          <w:szCs w:val="24"/>
        </w:rPr>
        <w:t>b</w:t>
      </w:r>
      <w:r w:rsidR="00C5457B" w:rsidRPr="00C5457B">
        <w:rPr>
          <w:rFonts w:cs="Arial"/>
          <w:bCs/>
          <w:sz w:val="24"/>
          <w:szCs w:val="24"/>
        </w:rPr>
        <w:t>urying beetles</w:t>
      </w:r>
      <w:r w:rsidR="00913E9F">
        <w:rPr>
          <w:rFonts w:cs="Arial"/>
          <w:bCs/>
          <w:sz w:val="24"/>
          <w:szCs w:val="24"/>
        </w:rPr>
        <w:t xml:space="preserve"> in nature</w:t>
      </w:r>
      <w:r w:rsidR="00C5457B" w:rsidRPr="00C5457B">
        <w:rPr>
          <w:rFonts w:cs="Arial"/>
          <w:bCs/>
          <w:sz w:val="24"/>
          <w:szCs w:val="24"/>
        </w:rPr>
        <w:t xml:space="preserve"> </w:t>
      </w:r>
      <w:r w:rsidR="00936FE4" w:rsidRPr="00C5457B">
        <w:rPr>
          <w:rFonts w:cs="Arial"/>
          <w:bCs/>
          <w:sz w:val="24"/>
          <w:szCs w:val="24"/>
        </w:rPr>
        <w:t>may f</w:t>
      </w:r>
      <w:r w:rsidR="00950463" w:rsidRPr="00C5457B">
        <w:rPr>
          <w:rFonts w:cs="Arial"/>
          <w:bCs/>
          <w:sz w:val="24"/>
          <w:szCs w:val="24"/>
        </w:rPr>
        <w:t>ace</w:t>
      </w:r>
      <w:r w:rsidR="00936FE4" w:rsidRPr="00C5457B">
        <w:rPr>
          <w:rFonts w:cs="Arial"/>
          <w:bCs/>
          <w:sz w:val="24"/>
          <w:szCs w:val="24"/>
        </w:rPr>
        <w:t xml:space="preserve"> </w:t>
      </w:r>
      <w:r w:rsidR="00C5457B" w:rsidRPr="00C5457B">
        <w:rPr>
          <w:rFonts w:cs="Arial"/>
          <w:bCs/>
          <w:sz w:val="24"/>
          <w:szCs w:val="24"/>
        </w:rPr>
        <w:t xml:space="preserve">carcass </w:t>
      </w:r>
      <w:r w:rsidR="00936FE4" w:rsidRPr="00C5457B">
        <w:rPr>
          <w:rFonts w:cs="Arial"/>
          <w:bCs/>
          <w:sz w:val="24"/>
          <w:szCs w:val="24"/>
        </w:rPr>
        <w:t>competition not only from microbes but also</w:t>
      </w:r>
      <w:r w:rsidR="00950463" w:rsidRPr="00C5457B">
        <w:rPr>
          <w:rFonts w:cs="Arial"/>
          <w:bCs/>
          <w:sz w:val="24"/>
          <w:szCs w:val="24"/>
        </w:rPr>
        <w:t xml:space="preserve"> </w:t>
      </w:r>
      <w:r w:rsidR="00936FE4" w:rsidRPr="00C5457B">
        <w:rPr>
          <w:rFonts w:cs="Arial"/>
          <w:bCs/>
          <w:sz w:val="24"/>
          <w:szCs w:val="24"/>
        </w:rPr>
        <w:t>from various</w:t>
      </w:r>
      <w:r w:rsidR="00950463" w:rsidRPr="00C5457B">
        <w:rPr>
          <w:rFonts w:cs="Arial"/>
          <w:bCs/>
          <w:sz w:val="24"/>
          <w:szCs w:val="24"/>
        </w:rPr>
        <w:t xml:space="preserve"> vertebrate</w:t>
      </w:r>
      <w:r w:rsidR="00936FE4" w:rsidRPr="00C5457B">
        <w:rPr>
          <w:rFonts w:cs="Arial"/>
          <w:bCs/>
          <w:sz w:val="24"/>
          <w:szCs w:val="24"/>
        </w:rPr>
        <w:t xml:space="preserve"> scavengers</w:t>
      </w:r>
      <w:r w:rsidR="00950463" w:rsidRPr="00C5457B">
        <w:rPr>
          <w:rFonts w:cs="Arial"/>
          <w:bCs/>
          <w:sz w:val="24"/>
          <w:szCs w:val="24"/>
        </w:rPr>
        <w:t xml:space="preserve"> and invertebrate</w:t>
      </w:r>
      <w:r w:rsidR="00936FE4" w:rsidRPr="00C5457B">
        <w:rPr>
          <w:rFonts w:cs="Arial"/>
          <w:bCs/>
          <w:sz w:val="24"/>
          <w:szCs w:val="24"/>
        </w:rPr>
        <w:t xml:space="preserve"> carcass feeders</w:t>
      </w:r>
      <w:r w:rsidR="00C5457B" w:rsidRPr="00C5457B">
        <w:rPr>
          <w:rFonts w:cs="Arial"/>
          <w:bCs/>
          <w:sz w:val="24"/>
          <w:szCs w:val="24"/>
        </w:rPr>
        <w:t xml:space="preserve"> </w:t>
      </w:r>
      <w:r w:rsidR="00B54A13">
        <w:rPr>
          <w:rFonts w:cs="Arial"/>
          <w:bCs/>
          <w:sz w:val="24"/>
          <w:szCs w:val="24"/>
        </w:rPr>
        <w:fldChar w:fldCharType="begin"/>
      </w:r>
      <w:r w:rsidR="00EE392A">
        <w:rPr>
          <w:rFonts w:cs="Arial"/>
          <w:bCs/>
          <w:sz w:val="24"/>
          <w:szCs w:val="24"/>
        </w:rPr>
        <w:instrText xml:space="preserve"> ADDIN EN.CITE &lt;EndNote&gt;&lt;Cite&gt;&lt;Author&gt;DeVault&lt;/Author&gt;&lt;Year&gt;2003&lt;/Year&gt;&lt;RecNum&gt;38&lt;/RecNum&gt;&lt;DisplayText&gt;(DeVault et al. 2003, Chen et al. 2020)&lt;/DisplayText&gt;&lt;record&gt;&lt;rec-number&gt;38&lt;/rec-number&gt;&lt;foreign-keys&gt;&lt;key app="EN" db-id="z9xx2w0pverrspedt95pdps0rswpfe0ave99" timestamp="1715738317"&gt;38&lt;/key&gt;&lt;/foreign-keys&gt;&lt;ref-type name="Journal Article"&gt;17&lt;/ref-type&gt;&lt;contributors&gt;&lt;authors&gt;&lt;author&gt;DeVault, Travis L&lt;/author&gt;&lt;author&gt;Rhodes, Jr, Olin E&lt;/author&gt;&lt;author&gt;Shivik, John A&lt;/author&gt;&lt;/authors&gt;&lt;/contributors&gt;&lt;titles&gt;&lt;title&gt;Scavenging by vertebrates: behavioral, ecological, and evolutionary perspectives on an important energy transfer pathway in terrestrial ecosystems&lt;/title&gt;&lt;secondary-title&gt;Oikos&lt;/secondary-title&gt;&lt;/titles&gt;&lt;periodical&gt;&lt;full-title&gt;Oikos&lt;/full-title&gt;&lt;/periodical&gt;&lt;pages&gt;225-234&lt;/pages&gt;&lt;volume&gt;102&lt;/volume&gt;&lt;number&gt;2&lt;/number&gt;&lt;dates&gt;&lt;year&gt;2003&lt;/year&gt;&lt;/dates&gt;&lt;isbn&gt;0030-1299&lt;/isbn&gt;&lt;urls&gt;&lt;/urls&gt;&lt;/record&gt;&lt;/Cite&gt;&lt;Cite&gt;&lt;Author&gt;Chen&lt;/Author&gt;&lt;Year&gt;2020&lt;/Year&gt;&lt;RecNum&gt;43&lt;/RecNum&gt;&lt;record&gt;&lt;rec-number&gt;43&lt;/rec-number&gt;&lt;foreign-keys&gt;&lt;key app="EN" db-id="z9xx2w0pverrspedt95pdps0rswpfe0ave99" timestamp="1715740631"&gt;43&lt;/key&gt;&lt;/foreign-keys&gt;&lt;ref-type name="Journal Article"&gt;17&lt;/ref-type&gt;&lt;contributors&gt;&lt;authors&gt;&lt;author&gt;Chen, Bo</w:instrText>
      </w:r>
      <w:r w:rsidR="00EE392A">
        <w:rPr>
          <w:rFonts w:ascii="Cambria Math" w:hAnsi="Cambria Math" w:cs="Cambria Math"/>
          <w:bCs/>
          <w:sz w:val="24"/>
          <w:szCs w:val="24"/>
        </w:rPr>
        <w:instrText>‐</w:instrText>
      </w:r>
      <w:r w:rsidR="00EE392A">
        <w:rPr>
          <w:rFonts w:cs="Arial"/>
          <w:bCs/>
          <w:sz w:val="24"/>
          <w:szCs w:val="24"/>
        </w:rPr>
        <w:instrText>Fei&lt;/author&gt;&lt;author&gt;Liu, Mark&lt;/author&gt;&lt;author&gt;Rubenstein, Dustin R&lt;/author&gt;&lt;author&gt;Sun, Syuan</w:instrText>
      </w:r>
      <w:r w:rsidR="00EE392A">
        <w:rPr>
          <w:rFonts w:ascii="Cambria Math" w:hAnsi="Cambria Math" w:cs="Cambria Math"/>
          <w:bCs/>
          <w:sz w:val="24"/>
          <w:szCs w:val="24"/>
        </w:rPr>
        <w:instrText>‐</w:instrText>
      </w:r>
      <w:r w:rsidR="00EE392A">
        <w:rPr>
          <w:rFonts w:cs="Arial"/>
          <w:bCs/>
          <w:sz w:val="24"/>
          <w:szCs w:val="24"/>
        </w:rPr>
        <w:instrText>Jyun&lt;/author&gt;&lt;author&gt;Liu, Jian</w:instrText>
      </w:r>
      <w:r w:rsidR="00EE392A">
        <w:rPr>
          <w:rFonts w:ascii="Cambria Math" w:hAnsi="Cambria Math" w:cs="Cambria Math"/>
          <w:bCs/>
          <w:sz w:val="24"/>
          <w:szCs w:val="24"/>
        </w:rPr>
        <w:instrText>‐</w:instrText>
      </w:r>
      <w:r w:rsidR="00EE392A">
        <w:rPr>
          <w:rFonts w:cs="Arial"/>
          <w:bCs/>
          <w:sz w:val="24"/>
          <w:szCs w:val="24"/>
        </w:rPr>
        <w:instrText>Nan&lt;/author&gt;&lt;author&gt;Lin, Yu</w:instrText>
      </w:r>
      <w:r w:rsidR="00EE392A">
        <w:rPr>
          <w:rFonts w:ascii="Cambria Math" w:hAnsi="Cambria Math" w:cs="Cambria Math"/>
          <w:bCs/>
          <w:sz w:val="24"/>
          <w:szCs w:val="24"/>
        </w:rPr>
        <w:instrText>‐</w:instrText>
      </w:r>
      <w:r w:rsidR="00EE392A">
        <w:rPr>
          <w:rFonts w:cs="Arial"/>
          <w:bCs/>
          <w:sz w:val="24"/>
          <w:szCs w:val="24"/>
        </w:rPr>
        <w:instrText>Heng&lt;/author&gt;&lt;author&gt;Shen, Sheng</w:instrText>
      </w:r>
      <w:r w:rsidR="00EE392A">
        <w:rPr>
          <w:rFonts w:ascii="Cambria Math" w:hAnsi="Cambria Math" w:cs="Cambria Math"/>
          <w:bCs/>
          <w:sz w:val="24"/>
          <w:szCs w:val="24"/>
        </w:rPr>
        <w:instrText>‐</w:instrText>
      </w:r>
      <w:r w:rsidR="00EE392A">
        <w:rPr>
          <w:rFonts w:cs="Arial"/>
          <w:bCs/>
          <w:sz w:val="24"/>
          <w:szCs w:val="24"/>
        </w:rPr>
        <w:instrText>Feng&lt;/author&gt;&lt;/authors&gt;&lt;/contributors&gt;&lt;titles&gt;&lt;title&gt;A chemically triggered transition from conflict to cooperation in burying beetles&lt;/title&gt;&lt;secondary-title&gt;Ecology Letters&lt;/secondary-title&gt;&lt;/titles&gt;&lt;periodical&gt;&lt;full-title&gt;Ecology Letters&lt;/full-title&gt;&lt;/periodical&gt;&lt;pages&gt;467-475&lt;/pages&gt;&lt;volume&gt;23&lt;/volume&gt;&lt;number&gt;3&lt;/number&gt;&lt;dates&gt;&lt;year&gt;2020&lt;/year&gt;&lt;/dates&gt;&lt;isbn&gt;1461-023X&lt;/isbn&gt;&lt;urls&gt;&lt;/urls&gt;&lt;/record&gt;&lt;/Cite&gt;&lt;/EndNote&gt;</w:instrText>
      </w:r>
      <w:r w:rsidR="00B54A13">
        <w:rPr>
          <w:rFonts w:cs="Arial"/>
          <w:bCs/>
          <w:sz w:val="24"/>
          <w:szCs w:val="24"/>
        </w:rPr>
        <w:fldChar w:fldCharType="separate"/>
      </w:r>
      <w:r w:rsidR="00EE392A">
        <w:rPr>
          <w:rFonts w:cs="Arial"/>
          <w:bCs/>
          <w:noProof/>
          <w:sz w:val="24"/>
          <w:szCs w:val="24"/>
        </w:rPr>
        <w:t>(DeVault et al. 2003, Chen et al. 2020)</w:t>
      </w:r>
      <w:r w:rsidR="00B54A13">
        <w:rPr>
          <w:rFonts w:cs="Arial"/>
          <w:bCs/>
          <w:sz w:val="24"/>
          <w:szCs w:val="24"/>
        </w:rPr>
        <w:fldChar w:fldCharType="end"/>
      </w:r>
      <w:r w:rsidR="00950463" w:rsidRPr="00C5457B">
        <w:rPr>
          <w:rFonts w:cs="Arial"/>
          <w:bCs/>
          <w:sz w:val="24"/>
          <w:szCs w:val="24"/>
        </w:rPr>
        <w:t>,</w:t>
      </w:r>
      <w:r w:rsidR="00C5457B" w:rsidRPr="00C5457B">
        <w:rPr>
          <w:rFonts w:cs="Arial"/>
          <w:bCs/>
          <w:sz w:val="24"/>
          <w:szCs w:val="24"/>
        </w:rPr>
        <w:t xml:space="preserve"> and such </w:t>
      </w:r>
      <w:r w:rsidR="00F163F0">
        <w:rPr>
          <w:rFonts w:cs="Arial"/>
          <w:bCs/>
          <w:sz w:val="24"/>
          <w:szCs w:val="24"/>
        </w:rPr>
        <w:t xml:space="preserve">interspecific </w:t>
      </w:r>
      <w:r w:rsidR="00C5457B" w:rsidRPr="00C5457B">
        <w:rPr>
          <w:rFonts w:cs="Arial"/>
          <w:bCs/>
          <w:sz w:val="24"/>
          <w:szCs w:val="24"/>
        </w:rPr>
        <w:t xml:space="preserve">competition </w:t>
      </w:r>
      <w:r w:rsidR="00950463" w:rsidRPr="00C5457B">
        <w:rPr>
          <w:rFonts w:cs="Arial"/>
          <w:bCs/>
          <w:sz w:val="24"/>
          <w:szCs w:val="24"/>
        </w:rPr>
        <w:t xml:space="preserve">can </w:t>
      </w:r>
      <w:r w:rsidRPr="00C5457B">
        <w:rPr>
          <w:rFonts w:cs="Arial"/>
          <w:bCs/>
          <w:sz w:val="24"/>
          <w:szCs w:val="24"/>
        </w:rPr>
        <w:t xml:space="preserve">interact with carcass size to </w:t>
      </w:r>
      <w:r w:rsidR="00936FE4" w:rsidRPr="00C5457B">
        <w:rPr>
          <w:rFonts w:cs="Arial"/>
          <w:bCs/>
          <w:sz w:val="24"/>
          <w:szCs w:val="24"/>
        </w:rPr>
        <w:t>influence</w:t>
      </w:r>
      <w:r w:rsidR="00950463" w:rsidRPr="00C5457B">
        <w:rPr>
          <w:rFonts w:cs="Arial"/>
          <w:bCs/>
          <w:sz w:val="24"/>
          <w:szCs w:val="24"/>
        </w:rPr>
        <w:t xml:space="preserve"> breeding success</w:t>
      </w:r>
      <w:r w:rsidR="006F3090">
        <w:rPr>
          <w:rFonts w:cs="Arial"/>
          <w:bCs/>
          <w:sz w:val="24"/>
          <w:szCs w:val="24"/>
        </w:rPr>
        <w:t xml:space="preserve"> </w:t>
      </w:r>
      <w:r w:rsidR="006F3090">
        <w:rPr>
          <w:rFonts w:cs="Arial"/>
          <w:bCs/>
          <w:sz w:val="24"/>
          <w:szCs w:val="24"/>
        </w:rPr>
        <w:fldChar w:fldCharType="begin"/>
      </w:r>
      <w:r w:rsidR="006F3090">
        <w:rPr>
          <w:rFonts w:cs="Arial"/>
          <w:bCs/>
          <w:sz w:val="24"/>
          <w:szCs w:val="24"/>
        </w:rPr>
        <w:instrText xml:space="preserve"> ADDIN EN.CITE &lt;EndNote&gt;&lt;Cite&gt;&lt;Author&gt;Scott&lt;/Author&gt;&lt;Year&gt;1994&lt;/Year&gt;&lt;RecNum&gt;37&lt;/RecNum&gt;&lt;DisplayText&gt;(Scott 1994)&lt;/DisplayText&gt;&lt;record&gt;&lt;rec-number&gt;37&lt;/rec-number&gt;&lt;foreign-keys&gt;&lt;key app="EN" db-id="z9xx2w0pverrspedt95pdps0rswpfe0ave99" timestamp="1715737669"&gt;37&lt;/key&gt;&lt;/foreign-keys&gt;&lt;ref-type name="Journal Article"&gt;17&lt;/ref-type&gt;&lt;contributors&gt;&lt;authors&gt;&lt;author&gt;Scott, Michelle Pellissier&lt;/author&gt;&lt;/authors&gt;&lt;/contributors&gt;&lt;titles&gt;&lt;title&gt;Competition with flies promotes communal breeding in the burying beetle, Nicrophorus tomentosus&lt;/title&gt;&lt;secondary-title&gt;Behavioral Ecology and Sociobiology&lt;/secondary-title&gt;&lt;/titles&gt;&lt;periodical&gt;&lt;full-title&gt;Behavioral Ecology and Sociobiology&lt;/full-title&gt;&lt;/periodical&gt;&lt;pages&gt;367-373&lt;/pages&gt;&lt;volume&gt;34&lt;/volume&gt;&lt;dates&gt;&lt;year&gt;1994&lt;/year&gt;&lt;/dates&gt;&lt;isbn&gt;0340-5443&lt;/isbn&gt;&lt;urls&gt;&lt;/urls&gt;&lt;/record&gt;&lt;/Cite&gt;&lt;/EndNote&gt;</w:instrText>
      </w:r>
      <w:r w:rsidR="006F3090">
        <w:rPr>
          <w:rFonts w:cs="Arial"/>
          <w:bCs/>
          <w:sz w:val="24"/>
          <w:szCs w:val="24"/>
        </w:rPr>
        <w:fldChar w:fldCharType="separate"/>
      </w:r>
      <w:r w:rsidR="006F3090">
        <w:rPr>
          <w:rFonts w:cs="Arial"/>
          <w:bCs/>
          <w:noProof/>
          <w:sz w:val="24"/>
          <w:szCs w:val="24"/>
        </w:rPr>
        <w:t>(Scott 1994)</w:t>
      </w:r>
      <w:r w:rsidR="006F3090">
        <w:rPr>
          <w:rFonts w:cs="Arial"/>
          <w:bCs/>
          <w:sz w:val="24"/>
          <w:szCs w:val="24"/>
        </w:rPr>
        <w:fldChar w:fldCharType="end"/>
      </w:r>
      <w:r w:rsidR="00950463" w:rsidRPr="00C5457B">
        <w:rPr>
          <w:rFonts w:cs="Arial"/>
          <w:bCs/>
          <w:sz w:val="24"/>
          <w:szCs w:val="24"/>
        </w:rPr>
        <w:t>.</w:t>
      </w:r>
      <w:r w:rsidR="00D37DF1" w:rsidRPr="00C5457B">
        <w:rPr>
          <w:rFonts w:cs="Arial"/>
          <w:bCs/>
          <w:sz w:val="24"/>
          <w:szCs w:val="24"/>
        </w:rPr>
        <w:t xml:space="preserve"> </w:t>
      </w:r>
      <w:r w:rsidR="006758D1">
        <w:rPr>
          <w:rFonts w:cs="Arial"/>
          <w:bCs/>
          <w:sz w:val="24"/>
          <w:szCs w:val="24"/>
        </w:rPr>
        <w:t>F</w:t>
      </w:r>
      <w:r w:rsidR="00D37DF1" w:rsidRPr="00D9776D">
        <w:rPr>
          <w:rFonts w:cs="Arial"/>
          <w:bCs/>
          <w:sz w:val="24"/>
          <w:szCs w:val="24"/>
        </w:rPr>
        <w:t>ield</w:t>
      </w:r>
      <w:r w:rsidR="007F7987">
        <w:rPr>
          <w:rFonts w:cs="Arial"/>
          <w:bCs/>
          <w:sz w:val="24"/>
          <w:szCs w:val="24"/>
        </w:rPr>
        <w:t xml:space="preserve"> </w:t>
      </w:r>
      <w:r w:rsidR="00D37DF1" w:rsidRPr="00D9776D">
        <w:rPr>
          <w:rFonts w:cs="Arial"/>
          <w:bCs/>
          <w:sz w:val="24"/>
          <w:szCs w:val="24"/>
        </w:rPr>
        <w:t xml:space="preserve">experiments </w:t>
      </w:r>
      <w:r w:rsidR="009A766E" w:rsidRPr="00D9776D">
        <w:rPr>
          <w:rFonts w:cs="Arial"/>
          <w:bCs/>
          <w:sz w:val="24"/>
          <w:szCs w:val="24"/>
        </w:rPr>
        <w:t xml:space="preserve">using </w:t>
      </w:r>
      <w:r w:rsidR="00D37DF1" w:rsidRPr="00D9776D">
        <w:rPr>
          <w:rFonts w:cs="Arial"/>
          <w:bCs/>
          <w:sz w:val="24"/>
          <w:szCs w:val="24"/>
        </w:rPr>
        <w:t xml:space="preserve">a wide range of carcass sizes </w:t>
      </w:r>
      <w:r w:rsidR="009A766E" w:rsidRPr="00D9776D">
        <w:rPr>
          <w:rFonts w:cs="Arial"/>
          <w:bCs/>
          <w:sz w:val="24"/>
          <w:szCs w:val="24"/>
        </w:rPr>
        <w:t>will</w:t>
      </w:r>
      <w:r w:rsidR="00D37DF1" w:rsidRPr="00D9776D">
        <w:rPr>
          <w:rFonts w:cs="Arial"/>
          <w:bCs/>
          <w:sz w:val="24"/>
          <w:szCs w:val="24"/>
        </w:rPr>
        <w:t xml:space="preserve"> </w:t>
      </w:r>
      <w:r w:rsidR="001B306E" w:rsidRPr="00D9776D">
        <w:rPr>
          <w:rFonts w:cs="Arial"/>
          <w:bCs/>
          <w:sz w:val="24"/>
          <w:szCs w:val="24"/>
        </w:rPr>
        <w:t>help</w:t>
      </w:r>
      <w:r w:rsidR="00D37DF1" w:rsidRPr="00D9776D">
        <w:rPr>
          <w:rFonts w:cs="Arial"/>
          <w:bCs/>
          <w:sz w:val="24"/>
          <w:szCs w:val="24"/>
        </w:rPr>
        <w:t xml:space="preserve"> elucidate </w:t>
      </w:r>
      <w:r w:rsidR="001B306E" w:rsidRPr="00D9776D">
        <w:rPr>
          <w:rFonts w:cs="Arial"/>
          <w:bCs/>
          <w:sz w:val="24"/>
          <w:szCs w:val="24"/>
        </w:rPr>
        <w:t xml:space="preserve">how </w:t>
      </w:r>
      <w:r w:rsidR="009A766E" w:rsidRPr="00D9776D">
        <w:rPr>
          <w:rFonts w:cs="Arial"/>
          <w:bCs/>
          <w:sz w:val="24"/>
          <w:szCs w:val="24"/>
        </w:rPr>
        <w:t xml:space="preserve">intraspecific and interspecific interactions </w:t>
      </w:r>
      <w:r w:rsidR="001B306E" w:rsidRPr="00D9776D">
        <w:rPr>
          <w:rFonts w:cs="Arial"/>
          <w:bCs/>
          <w:sz w:val="24"/>
          <w:szCs w:val="24"/>
        </w:rPr>
        <w:t>as well as the interplay between</w:t>
      </w:r>
      <w:r w:rsidR="007F7987">
        <w:rPr>
          <w:rFonts w:cs="Arial"/>
          <w:bCs/>
          <w:sz w:val="24"/>
          <w:szCs w:val="24"/>
        </w:rPr>
        <w:t xml:space="preserve"> biotic interactions and carcass size jointly shape</w:t>
      </w:r>
      <w:r w:rsidR="001B306E" w:rsidRPr="00D9776D">
        <w:rPr>
          <w:rFonts w:cs="Arial"/>
          <w:bCs/>
          <w:sz w:val="24"/>
          <w:szCs w:val="24"/>
        </w:rPr>
        <w:t xml:space="preserve"> </w:t>
      </w:r>
      <w:r w:rsidR="001E2060" w:rsidRPr="00D9776D">
        <w:rPr>
          <w:rFonts w:cs="Arial"/>
          <w:bCs/>
          <w:sz w:val="24"/>
          <w:szCs w:val="24"/>
        </w:rPr>
        <w:t>the</w:t>
      </w:r>
      <w:r w:rsidR="00242DC4" w:rsidRPr="00D9776D">
        <w:rPr>
          <w:rFonts w:cs="Arial"/>
          <w:bCs/>
          <w:sz w:val="24"/>
          <w:szCs w:val="24"/>
        </w:rPr>
        <w:t xml:space="preserve"> </w:t>
      </w:r>
      <w:r w:rsidR="007F7987">
        <w:rPr>
          <w:rFonts w:cs="Arial"/>
          <w:bCs/>
          <w:sz w:val="24"/>
          <w:szCs w:val="24"/>
        </w:rPr>
        <w:t>breeding performance</w:t>
      </w:r>
      <w:r w:rsidR="00D37DF1" w:rsidRPr="00D9776D">
        <w:rPr>
          <w:rFonts w:cs="Arial"/>
          <w:bCs/>
          <w:sz w:val="24"/>
          <w:szCs w:val="24"/>
        </w:rPr>
        <w:t xml:space="preserve"> </w:t>
      </w:r>
      <w:r w:rsidR="009A766E" w:rsidRPr="00D9776D">
        <w:rPr>
          <w:rFonts w:cs="Arial"/>
          <w:bCs/>
          <w:sz w:val="24"/>
          <w:szCs w:val="24"/>
        </w:rPr>
        <w:t>of burying beetles.</w:t>
      </w:r>
    </w:p>
    <w:p w14:paraId="63A6825C" w14:textId="2CDB1234" w:rsidR="002C5D92" w:rsidRPr="00706F58" w:rsidRDefault="003B5067" w:rsidP="002C5D92">
      <w:pPr>
        <w:spacing w:line="480" w:lineRule="auto"/>
        <w:rPr>
          <w:rFonts w:cs="Arial"/>
          <w:bCs/>
          <w:sz w:val="24"/>
          <w:szCs w:val="24"/>
        </w:rPr>
      </w:pPr>
      <w:r>
        <w:rPr>
          <w:rFonts w:cs="Arial"/>
          <w:bCs/>
          <w:color w:val="FF0000"/>
          <w:sz w:val="24"/>
          <w:szCs w:val="24"/>
        </w:rPr>
        <w:tab/>
      </w:r>
      <w:r w:rsidR="00473C72">
        <w:rPr>
          <w:rFonts w:cs="Arial"/>
          <w:bCs/>
          <w:sz w:val="24"/>
          <w:szCs w:val="24"/>
        </w:rPr>
        <w:t>U</w:t>
      </w:r>
      <w:r w:rsidRPr="00810ED3">
        <w:rPr>
          <w:rFonts w:cs="Arial"/>
          <w:bCs/>
          <w:sz w:val="24"/>
          <w:szCs w:val="24"/>
        </w:rPr>
        <w:t>sing</w:t>
      </w:r>
      <w:r w:rsidR="00FA51CF" w:rsidRPr="00810ED3">
        <w:rPr>
          <w:rFonts w:cs="Arial"/>
          <w:bCs/>
          <w:sz w:val="24"/>
          <w:szCs w:val="24"/>
        </w:rPr>
        <w:t xml:space="preserve"> a</w:t>
      </w:r>
      <w:r w:rsidR="000B5F64" w:rsidRPr="00810ED3">
        <w:rPr>
          <w:rFonts w:cs="Arial"/>
          <w:bCs/>
          <w:sz w:val="24"/>
          <w:szCs w:val="24"/>
        </w:rPr>
        <w:t xml:space="preserve"> broad </w:t>
      </w:r>
      <w:r w:rsidR="00FA51CF" w:rsidRPr="00810ED3">
        <w:rPr>
          <w:rFonts w:cs="Arial"/>
          <w:bCs/>
          <w:sz w:val="24"/>
          <w:szCs w:val="24"/>
        </w:rPr>
        <w:t>range</w:t>
      </w:r>
      <w:r w:rsidR="00473C72">
        <w:rPr>
          <w:rFonts w:cs="Arial"/>
          <w:bCs/>
          <w:sz w:val="24"/>
          <w:szCs w:val="24"/>
        </w:rPr>
        <w:t xml:space="preserve"> of carcass sizes</w:t>
      </w:r>
      <w:r w:rsidR="00FA51CF" w:rsidRPr="00810ED3">
        <w:rPr>
          <w:rFonts w:cs="Arial"/>
          <w:bCs/>
          <w:sz w:val="24"/>
          <w:szCs w:val="24"/>
        </w:rPr>
        <w:t xml:space="preserve"> </w:t>
      </w:r>
      <w:r w:rsidR="00473C72">
        <w:rPr>
          <w:rFonts w:cs="Arial"/>
          <w:bCs/>
          <w:sz w:val="24"/>
          <w:szCs w:val="24"/>
        </w:rPr>
        <w:t>from both</w:t>
      </w:r>
      <w:r w:rsidR="00FA51CF" w:rsidRPr="00810ED3">
        <w:rPr>
          <w:rFonts w:cs="Arial"/>
          <w:bCs/>
          <w:sz w:val="24"/>
          <w:szCs w:val="24"/>
        </w:rPr>
        <w:t xml:space="preserve"> lab and wild </w:t>
      </w:r>
      <w:r w:rsidR="00473C72">
        <w:rPr>
          <w:rFonts w:cs="Arial"/>
          <w:bCs/>
          <w:sz w:val="24"/>
          <w:szCs w:val="24"/>
        </w:rPr>
        <w:t>sources</w:t>
      </w:r>
      <w:r w:rsidR="002C5D92" w:rsidRPr="00810ED3">
        <w:rPr>
          <w:rFonts w:cs="Arial"/>
          <w:bCs/>
          <w:sz w:val="24"/>
          <w:szCs w:val="24"/>
        </w:rPr>
        <w:t xml:space="preserve">, </w:t>
      </w:r>
      <w:r w:rsidR="00473C72">
        <w:rPr>
          <w:rFonts w:cs="Arial"/>
          <w:bCs/>
          <w:sz w:val="24"/>
          <w:szCs w:val="24"/>
        </w:rPr>
        <w:t>our study</w:t>
      </w:r>
      <w:r w:rsidR="000B5F64" w:rsidRPr="00810ED3">
        <w:rPr>
          <w:rFonts w:cs="Arial"/>
          <w:bCs/>
          <w:sz w:val="24"/>
          <w:szCs w:val="24"/>
        </w:rPr>
        <w:t xml:space="preserve"> revealed </w:t>
      </w:r>
      <w:r w:rsidR="00740BED" w:rsidRPr="00810ED3">
        <w:rPr>
          <w:rFonts w:cs="Arial"/>
          <w:bCs/>
          <w:sz w:val="24"/>
          <w:szCs w:val="24"/>
        </w:rPr>
        <w:t>the</w:t>
      </w:r>
      <w:r w:rsidR="000B5F64" w:rsidRPr="00810ED3">
        <w:rPr>
          <w:rFonts w:cs="Arial"/>
          <w:bCs/>
          <w:sz w:val="24"/>
          <w:szCs w:val="24"/>
        </w:rPr>
        <w:t xml:space="preserve"> previously undocumented quadratic relationship between breeding </w:t>
      </w:r>
      <w:r w:rsidR="000B5F64" w:rsidRPr="009B6DA8">
        <w:rPr>
          <w:rFonts w:cs="Arial"/>
          <w:bCs/>
          <w:sz w:val="24"/>
          <w:szCs w:val="24"/>
        </w:rPr>
        <w:t>performance and carcass size, with optimal breeding outcomes</w:t>
      </w:r>
      <w:r w:rsidR="00740BED" w:rsidRPr="009B6DA8">
        <w:rPr>
          <w:rFonts w:cs="Arial"/>
          <w:bCs/>
          <w:sz w:val="24"/>
          <w:szCs w:val="24"/>
        </w:rPr>
        <w:t xml:space="preserve"> occurring on medium-sized carcasses. </w:t>
      </w:r>
      <w:r w:rsidR="009B6DA8" w:rsidRPr="009B6DA8">
        <w:rPr>
          <w:rFonts w:cs="Arial"/>
          <w:bCs/>
          <w:sz w:val="24"/>
          <w:szCs w:val="24"/>
        </w:rPr>
        <w:t>Despite the variation in tissue nutritional composition of lab and wild carcasses as well as wild mammal, bird, and reptile carcasses, w</w:t>
      </w:r>
      <w:r w:rsidRPr="009B6DA8">
        <w:rPr>
          <w:rFonts w:cs="Arial"/>
          <w:bCs/>
          <w:sz w:val="24"/>
          <w:szCs w:val="24"/>
        </w:rPr>
        <w:t>e found no major difference in breeding outcomes and carcass use efficiency between</w:t>
      </w:r>
      <w:r w:rsidR="009B6DA8">
        <w:rPr>
          <w:rFonts w:cs="Arial"/>
          <w:bCs/>
          <w:sz w:val="24"/>
          <w:szCs w:val="24"/>
        </w:rPr>
        <w:t xml:space="preserve"> </w:t>
      </w:r>
      <w:r w:rsidR="009B6DA8" w:rsidRPr="009B6DA8">
        <w:rPr>
          <w:rFonts w:cs="Arial"/>
          <w:bCs/>
          <w:sz w:val="24"/>
          <w:szCs w:val="24"/>
        </w:rPr>
        <w:t>carcass sources or among carcass taxa</w:t>
      </w:r>
      <w:r w:rsidRPr="009B6DA8">
        <w:rPr>
          <w:rFonts w:cs="Arial"/>
          <w:bCs/>
          <w:sz w:val="24"/>
          <w:szCs w:val="24"/>
        </w:rPr>
        <w:t>.</w:t>
      </w:r>
      <w:r w:rsidR="00BC1D38" w:rsidRPr="009B6DA8">
        <w:rPr>
          <w:rFonts w:cs="Arial"/>
          <w:bCs/>
          <w:sz w:val="24"/>
          <w:szCs w:val="24"/>
        </w:rPr>
        <w:t xml:space="preserve"> However, individual larvae </w:t>
      </w:r>
      <w:r w:rsidR="009B6DA8" w:rsidRPr="009B6DA8">
        <w:rPr>
          <w:rFonts w:cs="Arial"/>
          <w:bCs/>
          <w:sz w:val="24"/>
          <w:szCs w:val="24"/>
        </w:rPr>
        <w:t xml:space="preserve">growing </w:t>
      </w:r>
      <w:r w:rsidR="00BC1D38" w:rsidRPr="009B6DA8">
        <w:rPr>
          <w:rFonts w:cs="Arial"/>
          <w:bCs/>
          <w:sz w:val="24"/>
          <w:szCs w:val="24"/>
        </w:rPr>
        <w:t>without parents did perform better when fe</w:t>
      </w:r>
      <w:r w:rsidR="00473C72" w:rsidRPr="009B6DA8">
        <w:rPr>
          <w:rFonts w:cs="Arial"/>
          <w:bCs/>
          <w:sz w:val="24"/>
          <w:szCs w:val="24"/>
        </w:rPr>
        <w:t>eding on</w:t>
      </w:r>
      <w:r w:rsidR="00BC1D38" w:rsidRPr="009B6DA8">
        <w:rPr>
          <w:rFonts w:cs="Arial"/>
          <w:bCs/>
          <w:sz w:val="24"/>
          <w:szCs w:val="24"/>
        </w:rPr>
        <w:t xml:space="preserve"> diets </w:t>
      </w:r>
      <w:r w:rsidR="00C5419F" w:rsidRPr="009B6DA8">
        <w:rPr>
          <w:rFonts w:cs="Arial"/>
          <w:bCs/>
          <w:sz w:val="24"/>
          <w:szCs w:val="24"/>
        </w:rPr>
        <w:t xml:space="preserve">from wild carcasses </w:t>
      </w:r>
      <w:r w:rsidR="00BC1D38" w:rsidRPr="009B6DA8">
        <w:rPr>
          <w:rFonts w:cs="Arial"/>
          <w:bCs/>
          <w:sz w:val="24"/>
          <w:szCs w:val="24"/>
        </w:rPr>
        <w:t xml:space="preserve">with higher </w:t>
      </w:r>
      <w:r w:rsidR="00C5419F" w:rsidRPr="009B6DA8">
        <w:rPr>
          <w:rFonts w:cs="Arial"/>
          <w:bCs/>
          <w:sz w:val="24"/>
          <w:szCs w:val="24"/>
        </w:rPr>
        <w:t xml:space="preserve">tissue </w:t>
      </w:r>
      <w:r w:rsidR="00BC1D38" w:rsidRPr="009B6DA8">
        <w:rPr>
          <w:rFonts w:cs="Arial"/>
          <w:bCs/>
          <w:sz w:val="24"/>
          <w:szCs w:val="24"/>
        </w:rPr>
        <w:t>nutritional quality</w:t>
      </w:r>
      <w:r w:rsidR="00BC1D38" w:rsidRPr="009A1180">
        <w:rPr>
          <w:rFonts w:cs="Arial"/>
          <w:bCs/>
          <w:sz w:val="24"/>
          <w:szCs w:val="24"/>
        </w:rPr>
        <w:t>. Th</w:t>
      </w:r>
      <w:r w:rsidR="00A57AD6" w:rsidRPr="009A1180">
        <w:rPr>
          <w:rFonts w:cs="Arial"/>
          <w:bCs/>
          <w:sz w:val="24"/>
          <w:szCs w:val="24"/>
        </w:rPr>
        <w:t>ese</w:t>
      </w:r>
      <w:r w:rsidR="00BC1D38" w:rsidRPr="009A1180">
        <w:rPr>
          <w:rFonts w:cs="Arial"/>
          <w:bCs/>
          <w:sz w:val="24"/>
          <w:szCs w:val="24"/>
        </w:rPr>
        <w:t xml:space="preserve"> </w:t>
      </w:r>
      <w:r w:rsidR="00A57AD6" w:rsidRPr="009A1180">
        <w:rPr>
          <w:rFonts w:cs="Arial"/>
          <w:bCs/>
          <w:sz w:val="24"/>
          <w:szCs w:val="24"/>
        </w:rPr>
        <w:t>suggest</w:t>
      </w:r>
      <w:r w:rsidR="00BC1D38" w:rsidRPr="009A1180">
        <w:rPr>
          <w:rFonts w:cs="Arial"/>
          <w:bCs/>
          <w:sz w:val="24"/>
          <w:szCs w:val="24"/>
        </w:rPr>
        <w:t xml:space="preserve"> that </w:t>
      </w:r>
      <w:r w:rsidR="009A1180" w:rsidRPr="009A1180">
        <w:rPr>
          <w:rFonts w:cs="Arial"/>
          <w:bCs/>
          <w:sz w:val="24"/>
          <w:szCs w:val="24"/>
        </w:rPr>
        <w:t xml:space="preserve">parental care </w:t>
      </w:r>
      <w:r w:rsidR="009A1180" w:rsidRPr="000B1C0E">
        <w:rPr>
          <w:rFonts w:cs="Arial"/>
          <w:bCs/>
          <w:sz w:val="24"/>
          <w:szCs w:val="24"/>
        </w:rPr>
        <w:t>may</w:t>
      </w:r>
      <w:r w:rsidR="000B1C0E">
        <w:rPr>
          <w:rFonts w:cs="Arial"/>
          <w:bCs/>
          <w:sz w:val="24"/>
          <w:szCs w:val="24"/>
        </w:rPr>
        <w:t xml:space="preserve"> help dampen the effects of</w:t>
      </w:r>
      <w:r w:rsidR="009A1180" w:rsidRPr="009A1180">
        <w:rPr>
          <w:rFonts w:cs="Arial"/>
          <w:bCs/>
          <w:sz w:val="24"/>
          <w:szCs w:val="24"/>
        </w:rPr>
        <w:t xml:space="preserve"> variable</w:t>
      </w:r>
      <w:r w:rsidR="002C5D92" w:rsidRPr="009A1180">
        <w:rPr>
          <w:rFonts w:cs="Arial"/>
          <w:bCs/>
          <w:sz w:val="24"/>
          <w:szCs w:val="24"/>
        </w:rPr>
        <w:t xml:space="preserve"> </w:t>
      </w:r>
      <w:r w:rsidR="000B1C0E">
        <w:rPr>
          <w:rFonts w:cs="Arial"/>
          <w:bCs/>
          <w:sz w:val="24"/>
          <w:szCs w:val="24"/>
        </w:rPr>
        <w:t xml:space="preserve">carcass </w:t>
      </w:r>
      <w:r w:rsidR="002C5D92" w:rsidRPr="009A1180">
        <w:rPr>
          <w:rFonts w:cs="Arial"/>
          <w:bCs/>
          <w:sz w:val="24"/>
          <w:szCs w:val="24"/>
        </w:rPr>
        <w:t>nutri</w:t>
      </w:r>
      <w:r w:rsidR="003D0947" w:rsidRPr="009A1180">
        <w:rPr>
          <w:rFonts w:cs="Arial"/>
          <w:bCs/>
          <w:sz w:val="24"/>
          <w:szCs w:val="24"/>
        </w:rPr>
        <w:t>tion</w:t>
      </w:r>
      <w:r w:rsidR="002C5D92" w:rsidRPr="009A1180">
        <w:rPr>
          <w:rFonts w:cs="Arial"/>
          <w:bCs/>
          <w:sz w:val="24"/>
          <w:szCs w:val="24"/>
        </w:rPr>
        <w:t>al quality</w:t>
      </w:r>
      <w:r w:rsidR="009A1180" w:rsidRPr="009A1180">
        <w:rPr>
          <w:rFonts w:cs="Arial"/>
          <w:bCs/>
          <w:sz w:val="24"/>
          <w:szCs w:val="24"/>
        </w:rPr>
        <w:t xml:space="preserve"> </w:t>
      </w:r>
      <w:r w:rsidR="003D0947" w:rsidRPr="009A1180">
        <w:rPr>
          <w:rFonts w:cs="Arial"/>
          <w:bCs/>
          <w:sz w:val="24"/>
          <w:szCs w:val="24"/>
        </w:rPr>
        <w:t>in the wild</w:t>
      </w:r>
      <w:r w:rsidR="00EF7BB7">
        <w:rPr>
          <w:rFonts w:cs="Arial"/>
          <w:bCs/>
          <w:sz w:val="24"/>
          <w:szCs w:val="24"/>
        </w:rPr>
        <w:t>. But</w:t>
      </w:r>
      <w:r w:rsidR="0074621E" w:rsidRPr="009A1180">
        <w:rPr>
          <w:rFonts w:cs="Arial"/>
          <w:bCs/>
          <w:sz w:val="24"/>
          <w:szCs w:val="24"/>
        </w:rPr>
        <w:t xml:space="preserve"> </w:t>
      </w:r>
      <w:r w:rsidR="00EF7BB7" w:rsidRPr="009A1180">
        <w:rPr>
          <w:rFonts w:cs="Arial"/>
          <w:bCs/>
          <w:sz w:val="24"/>
          <w:szCs w:val="24"/>
        </w:rPr>
        <w:t>without parental care</w:t>
      </w:r>
      <w:r w:rsidR="00EF7BB7">
        <w:rPr>
          <w:rFonts w:cs="Arial"/>
          <w:bCs/>
          <w:sz w:val="24"/>
          <w:szCs w:val="24"/>
        </w:rPr>
        <w:t xml:space="preserve">, </w:t>
      </w:r>
      <w:r w:rsidR="009A1180">
        <w:rPr>
          <w:rFonts w:cs="Arial"/>
          <w:bCs/>
          <w:sz w:val="24"/>
          <w:szCs w:val="24"/>
        </w:rPr>
        <w:t>diet</w:t>
      </w:r>
      <w:r w:rsidR="0074621E" w:rsidRPr="009A1180">
        <w:rPr>
          <w:rFonts w:cs="Arial"/>
          <w:bCs/>
          <w:sz w:val="24"/>
          <w:szCs w:val="24"/>
        </w:rPr>
        <w:t xml:space="preserve"> quality play</w:t>
      </w:r>
      <w:r w:rsidR="00EF7BB7">
        <w:rPr>
          <w:rFonts w:cs="Arial"/>
          <w:bCs/>
          <w:sz w:val="24"/>
          <w:szCs w:val="24"/>
        </w:rPr>
        <w:t>s</w:t>
      </w:r>
      <w:r w:rsidR="0074621E" w:rsidRPr="009A1180">
        <w:rPr>
          <w:rFonts w:cs="Arial"/>
          <w:bCs/>
          <w:sz w:val="24"/>
          <w:szCs w:val="24"/>
        </w:rPr>
        <w:t xml:space="preserve"> an important role in larval performance</w:t>
      </w:r>
      <w:r w:rsidR="003D0947" w:rsidRPr="009A1180">
        <w:rPr>
          <w:rFonts w:cs="Arial"/>
          <w:bCs/>
          <w:sz w:val="24"/>
          <w:szCs w:val="24"/>
        </w:rPr>
        <w:t>.</w:t>
      </w:r>
      <w:r w:rsidR="00EE202E" w:rsidRPr="00AE0DFE">
        <w:rPr>
          <w:rFonts w:cs="Arial"/>
          <w:bCs/>
          <w:sz w:val="24"/>
          <w:szCs w:val="24"/>
        </w:rPr>
        <w:t xml:space="preserve"> </w:t>
      </w:r>
      <w:r w:rsidR="004E6E54" w:rsidRPr="00AE0DFE">
        <w:rPr>
          <w:rFonts w:cs="Arial"/>
          <w:bCs/>
          <w:sz w:val="24"/>
          <w:szCs w:val="24"/>
        </w:rPr>
        <w:t>Finally, the larval quality-quantity trade</w:t>
      </w:r>
      <w:r w:rsidR="00A24D9B" w:rsidRPr="00AE0DFE">
        <w:rPr>
          <w:rFonts w:cs="Arial"/>
          <w:bCs/>
          <w:sz w:val="24"/>
          <w:szCs w:val="24"/>
        </w:rPr>
        <w:t>-</w:t>
      </w:r>
      <w:r w:rsidR="004E6E54" w:rsidRPr="00AE0DFE">
        <w:rPr>
          <w:rFonts w:cs="Arial"/>
          <w:bCs/>
          <w:sz w:val="24"/>
          <w:szCs w:val="24"/>
        </w:rPr>
        <w:t>off exist</w:t>
      </w:r>
      <w:r w:rsidR="00A24D9B" w:rsidRPr="00AE0DFE">
        <w:rPr>
          <w:rFonts w:cs="Arial"/>
          <w:bCs/>
          <w:sz w:val="24"/>
          <w:szCs w:val="24"/>
        </w:rPr>
        <w:t>ed</w:t>
      </w:r>
      <w:r w:rsidR="004E6E54" w:rsidRPr="00AE0DFE">
        <w:rPr>
          <w:rFonts w:cs="Arial"/>
          <w:bCs/>
          <w:sz w:val="24"/>
          <w:szCs w:val="24"/>
        </w:rPr>
        <w:t xml:space="preserve"> across </w:t>
      </w:r>
      <w:r w:rsidR="00A57AD6">
        <w:rPr>
          <w:rFonts w:cs="Arial"/>
          <w:bCs/>
          <w:sz w:val="24"/>
          <w:szCs w:val="24"/>
        </w:rPr>
        <w:t xml:space="preserve">the range of </w:t>
      </w:r>
      <w:r w:rsidR="004E6E54" w:rsidRPr="00706F58">
        <w:rPr>
          <w:rFonts w:cs="Arial"/>
          <w:bCs/>
          <w:sz w:val="24"/>
          <w:szCs w:val="24"/>
        </w:rPr>
        <w:t>carcas</w:t>
      </w:r>
      <w:r w:rsidR="00AE0DFE" w:rsidRPr="00706F58">
        <w:rPr>
          <w:rFonts w:cs="Arial"/>
          <w:bCs/>
          <w:sz w:val="24"/>
          <w:szCs w:val="24"/>
        </w:rPr>
        <w:t>s</w:t>
      </w:r>
      <w:r w:rsidR="00A57AD6">
        <w:rPr>
          <w:rFonts w:cs="Arial"/>
          <w:bCs/>
          <w:sz w:val="24"/>
          <w:szCs w:val="24"/>
        </w:rPr>
        <w:t xml:space="preserve"> sizes</w:t>
      </w:r>
      <w:r w:rsidR="004E6E54" w:rsidRPr="00706F58">
        <w:rPr>
          <w:rFonts w:cs="Arial"/>
          <w:bCs/>
          <w:sz w:val="24"/>
          <w:szCs w:val="24"/>
        </w:rPr>
        <w:t>, and larval life history</w:t>
      </w:r>
      <w:r w:rsidR="00AE0DFE" w:rsidRPr="00706F58">
        <w:rPr>
          <w:rFonts w:cs="Arial"/>
          <w:bCs/>
          <w:sz w:val="24"/>
          <w:szCs w:val="24"/>
        </w:rPr>
        <w:t xml:space="preserve"> traits</w:t>
      </w:r>
      <w:r w:rsidR="004E6E54" w:rsidRPr="00706F58">
        <w:rPr>
          <w:rFonts w:cs="Arial"/>
          <w:bCs/>
          <w:sz w:val="24"/>
          <w:szCs w:val="24"/>
        </w:rPr>
        <w:t xml:space="preserve"> may shift depending on </w:t>
      </w:r>
      <w:r w:rsidR="004E6E54" w:rsidRPr="00706F58">
        <w:rPr>
          <w:rFonts w:cs="Arial"/>
          <w:bCs/>
          <w:sz w:val="24"/>
          <w:szCs w:val="24"/>
        </w:rPr>
        <w:lastRenderedPageBreak/>
        <w:t>the carcass size</w:t>
      </w:r>
      <w:r w:rsidR="0075685C">
        <w:rPr>
          <w:rFonts w:cs="Arial"/>
          <w:bCs/>
          <w:sz w:val="24"/>
          <w:szCs w:val="24"/>
        </w:rPr>
        <w:t>, with smaller carcasses favoring larval qua</w:t>
      </w:r>
      <w:r w:rsidR="00AA3D9E">
        <w:rPr>
          <w:rFonts w:cs="Arial"/>
          <w:bCs/>
          <w:sz w:val="24"/>
          <w:szCs w:val="24"/>
        </w:rPr>
        <w:t>ntity</w:t>
      </w:r>
      <w:r w:rsidR="0075685C">
        <w:rPr>
          <w:rFonts w:cs="Arial"/>
          <w:bCs/>
          <w:sz w:val="24"/>
          <w:szCs w:val="24"/>
        </w:rPr>
        <w:t xml:space="preserve"> and larger carcasses favoring larval qua</w:t>
      </w:r>
      <w:r w:rsidR="00AA3D9E">
        <w:rPr>
          <w:rFonts w:cs="Arial"/>
          <w:bCs/>
          <w:sz w:val="24"/>
          <w:szCs w:val="24"/>
        </w:rPr>
        <w:t>lity</w:t>
      </w:r>
      <w:r w:rsidR="002C5D92" w:rsidRPr="00706F58">
        <w:rPr>
          <w:rFonts w:cs="Arial"/>
          <w:bCs/>
          <w:sz w:val="24"/>
          <w:szCs w:val="24"/>
        </w:rPr>
        <w:t>.</w:t>
      </w:r>
      <w:r w:rsidR="00706F58" w:rsidRPr="00706F58">
        <w:rPr>
          <w:rFonts w:cs="Arial"/>
          <w:bCs/>
          <w:sz w:val="24"/>
          <w:szCs w:val="24"/>
        </w:rPr>
        <w:t xml:space="preserve"> </w:t>
      </w:r>
      <w:r w:rsidR="00A57AD6">
        <w:rPr>
          <w:rFonts w:cs="Arial"/>
          <w:bCs/>
          <w:sz w:val="24"/>
          <w:szCs w:val="24"/>
        </w:rPr>
        <w:t>Taken together</w:t>
      </w:r>
      <w:r w:rsidR="002C5D92" w:rsidRPr="00706F58">
        <w:rPr>
          <w:rFonts w:cs="Arial"/>
          <w:bCs/>
          <w:sz w:val="24"/>
          <w:szCs w:val="24"/>
        </w:rPr>
        <w:t xml:space="preserve">, our study </w:t>
      </w:r>
      <w:r w:rsidR="0045587C" w:rsidRPr="00706F58">
        <w:rPr>
          <w:rFonts w:cs="Arial"/>
          <w:bCs/>
          <w:sz w:val="24"/>
          <w:szCs w:val="24"/>
        </w:rPr>
        <w:t xml:space="preserve">confirms </w:t>
      </w:r>
      <w:r w:rsidR="0093568E" w:rsidRPr="00706F58">
        <w:rPr>
          <w:rFonts w:cs="Arial"/>
          <w:bCs/>
          <w:sz w:val="24"/>
          <w:szCs w:val="24"/>
        </w:rPr>
        <w:t xml:space="preserve">that </w:t>
      </w:r>
      <w:r w:rsidR="0045587C" w:rsidRPr="00706F58">
        <w:rPr>
          <w:rFonts w:cs="Arial"/>
          <w:bCs/>
          <w:sz w:val="24"/>
          <w:szCs w:val="24"/>
        </w:rPr>
        <w:t xml:space="preserve">previous </w:t>
      </w:r>
      <w:r w:rsidR="0093568E" w:rsidRPr="00706F58">
        <w:rPr>
          <w:rFonts w:cs="Arial"/>
          <w:bCs/>
          <w:sz w:val="24"/>
          <w:szCs w:val="24"/>
        </w:rPr>
        <w:t>results</w:t>
      </w:r>
      <w:r w:rsidR="0045587C" w:rsidRPr="00706F58">
        <w:rPr>
          <w:rFonts w:cs="Arial"/>
          <w:bCs/>
          <w:sz w:val="24"/>
          <w:szCs w:val="24"/>
        </w:rPr>
        <w:t xml:space="preserve"> </w:t>
      </w:r>
      <w:r w:rsidR="0093568E" w:rsidRPr="00706F58">
        <w:rPr>
          <w:rFonts w:cs="Arial"/>
          <w:bCs/>
          <w:sz w:val="24"/>
          <w:szCs w:val="24"/>
        </w:rPr>
        <w:t>from</w:t>
      </w:r>
      <w:r w:rsidR="0045587C" w:rsidRPr="00706F58">
        <w:rPr>
          <w:rFonts w:cs="Arial"/>
          <w:bCs/>
          <w:sz w:val="24"/>
          <w:szCs w:val="24"/>
        </w:rPr>
        <w:t xml:space="preserve"> lab</w:t>
      </w:r>
      <w:r w:rsidR="00706F58" w:rsidRPr="00706F58">
        <w:rPr>
          <w:rFonts w:cs="Arial"/>
          <w:bCs/>
          <w:sz w:val="24"/>
          <w:szCs w:val="24"/>
        </w:rPr>
        <w:t xml:space="preserve"> carcasses </w:t>
      </w:r>
      <w:r w:rsidR="0093568E" w:rsidRPr="00706F58">
        <w:rPr>
          <w:rFonts w:cs="Arial"/>
          <w:bCs/>
          <w:sz w:val="24"/>
          <w:szCs w:val="24"/>
        </w:rPr>
        <w:t xml:space="preserve">are </w:t>
      </w:r>
      <w:r w:rsidR="0045587C" w:rsidRPr="00706F58">
        <w:rPr>
          <w:rFonts w:cs="Arial"/>
          <w:bCs/>
          <w:sz w:val="24"/>
          <w:szCs w:val="24"/>
        </w:rPr>
        <w:t xml:space="preserve">fairly representative of natural patterns and </w:t>
      </w:r>
      <w:r w:rsidR="002C5D92" w:rsidRPr="00706F58">
        <w:rPr>
          <w:rFonts w:cs="Arial"/>
          <w:bCs/>
          <w:sz w:val="24"/>
          <w:szCs w:val="24"/>
        </w:rPr>
        <w:t xml:space="preserve">provides a more </w:t>
      </w:r>
      <w:r w:rsidR="003449C3">
        <w:rPr>
          <w:rFonts w:cs="Arial"/>
          <w:bCs/>
          <w:sz w:val="24"/>
          <w:szCs w:val="24"/>
        </w:rPr>
        <w:t>complete</w:t>
      </w:r>
      <w:r w:rsidR="002C5D92" w:rsidRPr="00706F58">
        <w:rPr>
          <w:rFonts w:cs="Arial"/>
          <w:bCs/>
          <w:sz w:val="24"/>
          <w:szCs w:val="24"/>
        </w:rPr>
        <w:t xml:space="preserve"> picture of how </w:t>
      </w:r>
      <w:r w:rsidR="0093568E" w:rsidRPr="00706F58">
        <w:rPr>
          <w:rFonts w:cs="Arial"/>
          <w:bCs/>
          <w:sz w:val="24"/>
          <w:szCs w:val="24"/>
        </w:rPr>
        <w:t xml:space="preserve">various carcass attributes shape </w:t>
      </w:r>
      <w:r w:rsidR="002C5D92" w:rsidRPr="00706F58">
        <w:rPr>
          <w:rFonts w:cs="Arial"/>
          <w:bCs/>
          <w:sz w:val="24"/>
          <w:szCs w:val="24"/>
        </w:rPr>
        <w:t xml:space="preserve">the </w:t>
      </w:r>
      <w:r w:rsidR="00706F58" w:rsidRPr="00706F58">
        <w:rPr>
          <w:rFonts w:cs="Arial"/>
          <w:bCs/>
          <w:sz w:val="24"/>
          <w:szCs w:val="24"/>
        </w:rPr>
        <w:t>breeding</w:t>
      </w:r>
      <w:r w:rsidR="002C5D92" w:rsidRPr="00706F58">
        <w:rPr>
          <w:rFonts w:cs="Arial"/>
          <w:bCs/>
          <w:sz w:val="24"/>
          <w:szCs w:val="24"/>
        </w:rPr>
        <w:t xml:space="preserve"> </w:t>
      </w:r>
      <w:r w:rsidR="00706F58" w:rsidRPr="00706F58">
        <w:rPr>
          <w:rFonts w:cs="Arial"/>
          <w:bCs/>
          <w:sz w:val="24"/>
          <w:szCs w:val="24"/>
        </w:rPr>
        <w:t>performance</w:t>
      </w:r>
      <w:r w:rsidR="002C5D92" w:rsidRPr="00706F58">
        <w:rPr>
          <w:rFonts w:cs="Arial"/>
          <w:bCs/>
          <w:sz w:val="24"/>
          <w:szCs w:val="24"/>
        </w:rPr>
        <w:t xml:space="preserve"> of burying beetles</w:t>
      </w:r>
      <w:r w:rsidR="0093568E" w:rsidRPr="00706F58">
        <w:rPr>
          <w:rFonts w:cs="Arial"/>
          <w:bCs/>
          <w:sz w:val="24"/>
          <w:szCs w:val="24"/>
        </w:rPr>
        <w:t>.</w:t>
      </w:r>
    </w:p>
    <w:p w14:paraId="452DDC09" w14:textId="77777777" w:rsidR="0045587C" w:rsidRDefault="0045587C">
      <w:pPr>
        <w:spacing w:after="0" w:line="240" w:lineRule="auto"/>
        <w:jc w:val="left"/>
        <w:rPr>
          <w:rFonts w:eastAsia="PMingLiU" w:cs="Arial"/>
          <w:b/>
          <w:bCs/>
          <w:sz w:val="24"/>
          <w:szCs w:val="24"/>
        </w:rPr>
      </w:pPr>
      <w:r>
        <w:rPr>
          <w:rFonts w:eastAsia="PMingLiU" w:cs="Arial"/>
          <w:b/>
          <w:bCs/>
          <w:sz w:val="24"/>
          <w:szCs w:val="24"/>
        </w:rPr>
        <w:br w:type="page"/>
      </w:r>
    </w:p>
    <w:p w14:paraId="6A6A3BCF" w14:textId="5DA60580" w:rsidR="000548EF" w:rsidRDefault="00431D31" w:rsidP="00E442BE">
      <w:pPr>
        <w:spacing w:before="100" w:beforeAutospacing="1" w:line="480" w:lineRule="auto"/>
        <w:rPr>
          <w:rFonts w:eastAsia="PMingLiU" w:cs="Arial"/>
          <w:b/>
          <w:sz w:val="24"/>
          <w:szCs w:val="24"/>
        </w:rPr>
      </w:pPr>
      <w:r>
        <w:rPr>
          <w:rFonts w:eastAsia="PMingLiU" w:cs="Arial"/>
          <w:b/>
          <w:bCs/>
          <w:sz w:val="24"/>
          <w:szCs w:val="24"/>
        </w:rPr>
        <w:lastRenderedPageBreak/>
        <w:t>Acknowledgments</w:t>
      </w:r>
    </w:p>
    <w:p w14:paraId="56130F84" w14:textId="72EE71A0" w:rsidR="000548EF" w:rsidRDefault="00431D31" w:rsidP="000F7F6C">
      <w:pPr>
        <w:spacing w:line="480" w:lineRule="auto"/>
        <w:rPr>
          <w:rFonts w:eastAsia="PMingLiU" w:cs="Arial"/>
          <w:color w:val="000000" w:themeColor="text1"/>
          <w:sz w:val="24"/>
          <w:szCs w:val="24"/>
        </w:rPr>
      </w:pPr>
      <w:r w:rsidRPr="00933587">
        <w:rPr>
          <w:rFonts w:eastAsia="PMingLiU" w:cs="Arial"/>
          <w:color w:val="000000" w:themeColor="text1"/>
          <w:sz w:val="24"/>
          <w:szCs w:val="24"/>
        </w:rPr>
        <w:t xml:space="preserve">We thank </w:t>
      </w:r>
      <w:r w:rsidR="0035762D" w:rsidRPr="00933587">
        <w:rPr>
          <w:rFonts w:eastAsia="PMingLiU" w:cs="Arial"/>
          <w:color w:val="000000" w:themeColor="text1"/>
          <w:sz w:val="24"/>
          <w:szCs w:val="24"/>
        </w:rPr>
        <w:t xml:space="preserve">members of the Sun Lab, particularly Mu-Tzu Tsai, </w:t>
      </w:r>
      <w:r w:rsidRPr="00933587">
        <w:rPr>
          <w:rFonts w:eastAsia="PMingLiU" w:cs="Arial"/>
          <w:color w:val="000000" w:themeColor="text1"/>
          <w:sz w:val="24"/>
          <w:szCs w:val="24"/>
        </w:rPr>
        <w:t>for assisting with field sampling</w:t>
      </w:r>
      <w:r w:rsidR="0035762D" w:rsidRPr="00933587">
        <w:rPr>
          <w:rFonts w:eastAsia="PMingLiU" w:cs="Arial"/>
          <w:color w:val="000000" w:themeColor="text1"/>
          <w:sz w:val="24"/>
          <w:szCs w:val="24"/>
        </w:rPr>
        <w:t xml:space="preserve"> and laboratory </w:t>
      </w:r>
      <w:r w:rsidRPr="00933587">
        <w:rPr>
          <w:rFonts w:eastAsia="PMingLiU" w:cs="Arial"/>
          <w:color w:val="000000" w:themeColor="text1"/>
          <w:sz w:val="24"/>
          <w:szCs w:val="24"/>
        </w:rPr>
        <w:t>experimental setup</w:t>
      </w:r>
      <w:r w:rsidR="004E65A8" w:rsidRPr="00933587">
        <w:rPr>
          <w:rFonts w:eastAsia="PMingLiU" w:cs="Arial"/>
          <w:color w:val="000000" w:themeColor="text1"/>
          <w:sz w:val="24"/>
          <w:szCs w:val="24"/>
        </w:rPr>
        <w:t xml:space="preserve">. </w:t>
      </w:r>
      <w:r w:rsidR="00BE1E81">
        <w:rPr>
          <w:rFonts w:eastAsia="PMingLiU" w:cs="Arial"/>
          <w:color w:val="000000" w:themeColor="text1"/>
          <w:sz w:val="24"/>
          <w:szCs w:val="24"/>
        </w:rPr>
        <w:t>W</w:t>
      </w:r>
      <w:r w:rsidR="004E65A8" w:rsidRPr="00933587">
        <w:rPr>
          <w:rFonts w:eastAsia="PMingLiU" w:cs="Arial"/>
          <w:color w:val="000000" w:themeColor="text1"/>
          <w:sz w:val="24"/>
          <w:szCs w:val="24"/>
        </w:rPr>
        <w:t>e would like to thank</w:t>
      </w:r>
      <w:r w:rsidR="0035762D" w:rsidRPr="00933587">
        <w:rPr>
          <w:rFonts w:eastAsia="PMingLiU" w:cs="Arial"/>
          <w:color w:val="000000" w:themeColor="text1"/>
          <w:sz w:val="24"/>
          <w:szCs w:val="24"/>
        </w:rPr>
        <w:t xml:space="preserve"> </w:t>
      </w:r>
      <w:r w:rsidR="004E65A8" w:rsidRPr="00933587">
        <w:rPr>
          <w:rFonts w:eastAsia="PMingLiU" w:cs="Arial"/>
          <w:color w:val="000000" w:themeColor="text1"/>
          <w:sz w:val="24"/>
          <w:szCs w:val="24"/>
        </w:rPr>
        <w:t xml:space="preserve">Te-En Lin and </w:t>
      </w:r>
      <w:r w:rsidR="00634FC9">
        <w:rPr>
          <w:rFonts w:eastAsia="PMingLiU" w:cs="Arial"/>
          <w:color w:val="000000" w:themeColor="text1"/>
          <w:sz w:val="24"/>
          <w:szCs w:val="24"/>
        </w:rPr>
        <w:t>Yu-Kai Chen</w:t>
      </w:r>
      <w:r w:rsidR="0035762D" w:rsidRPr="00933587">
        <w:rPr>
          <w:rFonts w:eastAsia="PMingLiU" w:cs="Arial"/>
          <w:color w:val="000000" w:themeColor="text1"/>
          <w:sz w:val="24"/>
          <w:szCs w:val="24"/>
        </w:rPr>
        <w:t xml:space="preserve"> </w:t>
      </w:r>
      <w:r w:rsidR="00634FC9">
        <w:rPr>
          <w:rFonts w:eastAsia="PMingLiU" w:cs="Arial"/>
          <w:color w:val="000000" w:themeColor="text1"/>
          <w:sz w:val="24"/>
          <w:szCs w:val="24"/>
        </w:rPr>
        <w:t xml:space="preserve">at </w:t>
      </w:r>
      <w:r w:rsidR="00BE1E81">
        <w:rPr>
          <w:rFonts w:eastAsia="PMingLiU" w:cs="Arial"/>
          <w:color w:val="000000" w:themeColor="text1"/>
          <w:sz w:val="24"/>
          <w:szCs w:val="24"/>
        </w:rPr>
        <w:t xml:space="preserve">the </w:t>
      </w:r>
      <w:r w:rsidR="0035762D" w:rsidRPr="00933587">
        <w:rPr>
          <w:rFonts w:eastAsia="PMingLiU" w:cs="Arial"/>
          <w:color w:val="000000" w:themeColor="text1"/>
          <w:sz w:val="24"/>
          <w:szCs w:val="24"/>
        </w:rPr>
        <w:t>Taiwan Roadkill Observation Network</w:t>
      </w:r>
      <w:r w:rsidR="000A7F6A">
        <w:rPr>
          <w:rFonts w:eastAsia="PMingLiU" w:cs="Arial"/>
          <w:color w:val="000000" w:themeColor="text1"/>
          <w:sz w:val="24"/>
          <w:szCs w:val="24"/>
        </w:rPr>
        <w:t xml:space="preserve"> as well as</w:t>
      </w:r>
      <w:r w:rsidR="0035762D" w:rsidRPr="00933587">
        <w:rPr>
          <w:rFonts w:eastAsia="PMingLiU" w:cs="Arial"/>
          <w:color w:val="000000" w:themeColor="text1"/>
          <w:sz w:val="24"/>
          <w:szCs w:val="24"/>
        </w:rPr>
        <w:t xml:space="preserve"> </w:t>
      </w:r>
      <w:r w:rsidR="004E65A8" w:rsidRPr="00933587">
        <w:rPr>
          <w:rFonts w:eastAsia="PMingLiU" w:cs="Arial"/>
          <w:color w:val="000000" w:themeColor="text1"/>
          <w:sz w:val="24"/>
          <w:szCs w:val="24"/>
        </w:rPr>
        <w:t xml:space="preserve">the </w:t>
      </w:r>
      <w:r w:rsidR="0035762D" w:rsidRPr="00933587">
        <w:rPr>
          <w:rFonts w:eastAsia="PMingLiU" w:cs="Arial"/>
          <w:color w:val="000000" w:themeColor="text1"/>
          <w:sz w:val="24"/>
          <w:szCs w:val="24"/>
        </w:rPr>
        <w:t>Wild Bird Society of Taipei for providing wild carcasses.</w:t>
      </w:r>
      <w:r w:rsidR="004E65A8" w:rsidRPr="00933587">
        <w:rPr>
          <w:rFonts w:eastAsia="PMingLiU" w:cs="Arial"/>
          <w:color w:val="000000" w:themeColor="text1"/>
          <w:sz w:val="24"/>
          <w:szCs w:val="24"/>
        </w:rPr>
        <w:t xml:space="preserve"> </w:t>
      </w:r>
      <w:r w:rsidR="000F7F6C">
        <w:rPr>
          <w:rFonts w:eastAsia="PMingLiU" w:cs="Arial"/>
          <w:color w:val="000000" w:themeColor="text1"/>
          <w:sz w:val="24"/>
          <w:szCs w:val="24"/>
        </w:rPr>
        <w:t>This work</w:t>
      </w:r>
      <w:r w:rsidR="004E65A8" w:rsidRPr="00933587">
        <w:rPr>
          <w:rFonts w:eastAsia="PMingLiU" w:cs="Arial"/>
          <w:color w:val="000000" w:themeColor="text1"/>
          <w:sz w:val="24"/>
          <w:szCs w:val="24"/>
        </w:rPr>
        <w:t xml:space="preserve"> was supported by N</w:t>
      </w:r>
      <w:r w:rsidR="000A7F6A">
        <w:rPr>
          <w:rFonts w:eastAsia="PMingLiU" w:cs="Arial"/>
          <w:color w:val="000000" w:themeColor="text1"/>
          <w:sz w:val="24"/>
          <w:szCs w:val="24"/>
        </w:rPr>
        <w:t>ational Taiwan University</w:t>
      </w:r>
      <w:r w:rsidR="004E65A8" w:rsidRPr="00933587">
        <w:rPr>
          <w:rFonts w:eastAsia="PMingLiU" w:cs="Arial"/>
          <w:color w:val="000000" w:themeColor="text1"/>
          <w:sz w:val="24"/>
          <w:szCs w:val="24"/>
        </w:rPr>
        <w:t xml:space="preserve"> New Faculty Founding Research Grant, National Science and Technology Council 2030 Cross-Generation Young Scholars Program (111-2628-B-002-050-; 112-2628-B-002-013-), and Yushan Fellow Program </w:t>
      </w:r>
      <w:r w:rsidR="000A7F6A" w:rsidRPr="00933587">
        <w:rPr>
          <w:rFonts w:eastAsia="PMingLiU" w:cs="Arial"/>
          <w:color w:val="000000" w:themeColor="text1"/>
          <w:sz w:val="24"/>
          <w:szCs w:val="24"/>
        </w:rPr>
        <w:t>(112V1024-2)</w:t>
      </w:r>
      <w:r w:rsidR="000A7F6A">
        <w:rPr>
          <w:rFonts w:eastAsia="PMingLiU" w:cs="Arial"/>
          <w:color w:val="000000" w:themeColor="text1"/>
          <w:sz w:val="24"/>
          <w:szCs w:val="24"/>
        </w:rPr>
        <w:t xml:space="preserve"> </w:t>
      </w:r>
      <w:r w:rsidR="004E65A8" w:rsidRPr="00933587">
        <w:rPr>
          <w:rFonts w:eastAsia="PMingLiU" w:cs="Arial"/>
          <w:color w:val="000000" w:themeColor="text1"/>
          <w:sz w:val="24"/>
          <w:szCs w:val="24"/>
        </w:rPr>
        <w:t>provided by the Ministry of Education</w:t>
      </w:r>
      <w:r w:rsidR="000A7F6A">
        <w:rPr>
          <w:rFonts w:eastAsia="PMingLiU" w:cs="Arial"/>
          <w:color w:val="000000" w:themeColor="text1"/>
          <w:sz w:val="24"/>
          <w:szCs w:val="24"/>
        </w:rPr>
        <w:t xml:space="preserve">, </w:t>
      </w:r>
      <w:r w:rsidR="000A7F6A" w:rsidRPr="000A7F6A">
        <w:rPr>
          <w:rFonts w:eastAsia="PMingLiU" w:cs="Arial"/>
          <w:color w:val="000000" w:themeColor="text1"/>
          <w:sz w:val="24"/>
          <w:szCs w:val="24"/>
        </w:rPr>
        <w:t>Taiwan (R.O.C.)</w:t>
      </w:r>
      <w:r w:rsidR="004E65A8" w:rsidRPr="00933587">
        <w:rPr>
          <w:rFonts w:eastAsia="PMingLiU" w:cs="Arial"/>
          <w:color w:val="000000" w:themeColor="text1"/>
          <w:sz w:val="24"/>
          <w:szCs w:val="24"/>
        </w:rPr>
        <w:t>.</w:t>
      </w:r>
    </w:p>
    <w:p w14:paraId="7C8BDC49" w14:textId="77777777" w:rsidR="000A7F6A" w:rsidRPr="00933587" w:rsidRDefault="000A7F6A" w:rsidP="000F7F6C">
      <w:pPr>
        <w:spacing w:line="480" w:lineRule="auto"/>
        <w:rPr>
          <w:rFonts w:eastAsia="PMingLiU" w:cs="Arial"/>
          <w:color w:val="000000" w:themeColor="text1"/>
          <w:sz w:val="24"/>
          <w:szCs w:val="24"/>
        </w:rPr>
      </w:pPr>
    </w:p>
    <w:p w14:paraId="34471A1D" w14:textId="77777777" w:rsidR="000548EF" w:rsidRDefault="00431D31" w:rsidP="00E442BE">
      <w:pPr>
        <w:spacing w:before="100" w:beforeAutospacing="1" w:line="480" w:lineRule="auto"/>
        <w:rPr>
          <w:rFonts w:cs="Arial"/>
          <w:b/>
          <w:sz w:val="24"/>
          <w:szCs w:val="24"/>
        </w:rPr>
      </w:pPr>
      <w:r>
        <w:rPr>
          <w:rFonts w:eastAsia="PMingLiU" w:cs="Arial"/>
          <w:b/>
          <w:iCs/>
          <w:sz w:val="24"/>
          <w:szCs w:val="24"/>
        </w:rPr>
        <w:t>Conflict of interest</w:t>
      </w:r>
    </w:p>
    <w:p w14:paraId="26C1983D" w14:textId="77777777" w:rsidR="000548EF" w:rsidRDefault="00431D31" w:rsidP="00E442BE">
      <w:pPr>
        <w:spacing w:before="100" w:beforeAutospacing="1" w:line="480" w:lineRule="auto"/>
        <w:rPr>
          <w:rFonts w:eastAsia="PMingLiU" w:cs="Arial"/>
          <w:sz w:val="24"/>
          <w:szCs w:val="24"/>
        </w:rPr>
      </w:pPr>
      <w:r>
        <w:rPr>
          <w:rFonts w:eastAsia="PMingLiU" w:cs="Arial"/>
          <w:sz w:val="24"/>
          <w:szCs w:val="24"/>
        </w:rPr>
        <w:t>The authors declare no conflict of interest regarding this manuscript.</w:t>
      </w:r>
    </w:p>
    <w:p w14:paraId="638E034F" w14:textId="75F88E8F" w:rsidR="000548EF" w:rsidRPr="006E5A8A" w:rsidRDefault="00431D31" w:rsidP="00E442BE">
      <w:pPr>
        <w:spacing w:line="480" w:lineRule="auto"/>
        <w:rPr>
          <w:rFonts w:cs="Arial"/>
          <w:b/>
          <w:sz w:val="24"/>
          <w:szCs w:val="24"/>
        </w:rPr>
      </w:pPr>
      <w:r w:rsidRPr="006E5A8A">
        <w:rPr>
          <w:rFonts w:cs="Arial"/>
          <w:b/>
          <w:sz w:val="24"/>
          <w:szCs w:val="24"/>
        </w:rPr>
        <w:br w:type="page"/>
      </w:r>
    </w:p>
    <w:p w14:paraId="121A58B4" w14:textId="77777777" w:rsidR="007E4744" w:rsidRPr="007E4744" w:rsidRDefault="00305466" w:rsidP="007E4744">
      <w:pPr>
        <w:pStyle w:val="EndNoteBibliographyTitle"/>
        <w:rPr>
          <w:b/>
          <w:noProof/>
        </w:rPr>
      </w:pPr>
      <w:r w:rsidRPr="00F82BA8">
        <w:rPr>
          <w:rFonts w:cstheme="minorBidi"/>
        </w:rPr>
        <w:lastRenderedPageBreak/>
        <w:fldChar w:fldCharType="begin"/>
      </w:r>
      <w:r w:rsidRPr="00F82BA8">
        <w:instrText xml:space="preserve"> ADDIN EN.REFLIST </w:instrText>
      </w:r>
      <w:r w:rsidRPr="00F82BA8">
        <w:rPr>
          <w:rFonts w:cstheme="minorBidi"/>
        </w:rPr>
        <w:fldChar w:fldCharType="separate"/>
      </w:r>
      <w:r w:rsidR="007E4744" w:rsidRPr="007E4744">
        <w:rPr>
          <w:b/>
          <w:noProof/>
        </w:rPr>
        <w:t>References</w:t>
      </w:r>
    </w:p>
    <w:p w14:paraId="30D48725" w14:textId="77777777" w:rsidR="007E4744" w:rsidRPr="007E4744" w:rsidRDefault="007E4744" w:rsidP="007E4744">
      <w:pPr>
        <w:pStyle w:val="EndNoteBibliographyTitle"/>
        <w:rPr>
          <w:b/>
          <w:noProof/>
        </w:rPr>
      </w:pPr>
    </w:p>
    <w:p w14:paraId="29DAABF0" w14:textId="77777777" w:rsidR="007E4744" w:rsidRPr="007E4744" w:rsidRDefault="007E4744" w:rsidP="007E4744">
      <w:pPr>
        <w:pStyle w:val="EndNoteBibliography"/>
        <w:spacing w:after="0"/>
        <w:ind w:left="720" w:hanging="720"/>
        <w:rPr>
          <w:noProof/>
        </w:rPr>
      </w:pPr>
      <w:r w:rsidRPr="007E4744">
        <w:rPr>
          <w:noProof/>
        </w:rPr>
        <w:t xml:space="preserve">Al Shareefi, E., and S. C. Cotter. 2018. The nutritional ecology of maturation in a carnivorous insect. Behavioral Ecology </w:t>
      </w:r>
      <w:r w:rsidRPr="007E4744">
        <w:rPr>
          <w:b/>
          <w:noProof/>
        </w:rPr>
        <w:t>30</w:t>
      </w:r>
      <w:r w:rsidRPr="007E4744">
        <w:rPr>
          <w:noProof/>
        </w:rPr>
        <w:t>:256-266.</w:t>
      </w:r>
    </w:p>
    <w:p w14:paraId="1CD8ED0E" w14:textId="77777777" w:rsidR="007E4744" w:rsidRPr="007E4744" w:rsidRDefault="007E4744" w:rsidP="007E4744">
      <w:pPr>
        <w:pStyle w:val="EndNoteBibliography"/>
        <w:spacing w:after="0"/>
        <w:ind w:left="720" w:hanging="720"/>
        <w:rPr>
          <w:noProof/>
        </w:rPr>
      </w:pPr>
      <w:r w:rsidRPr="007E4744">
        <w:rPr>
          <w:noProof/>
        </w:rPr>
        <w:t xml:space="preserve">Bartlett, J. 1987. Filial cannibalism in burying beetles. Behavioral Ecology and Sociobiology </w:t>
      </w:r>
      <w:r w:rsidRPr="007E4744">
        <w:rPr>
          <w:b/>
          <w:noProof/>
        </w:rPr>
        <w:t>21</w:t>
      </w:r>
      <w:r w:rsidRPr="007E4744">
        <w:rPr>
          <w:noProof/>
        </w:rPr>
        <w:t>:179-183.</w:t>
      </w:r>
    </w:p>
    <w:p w14:paraId="0E54A7BD" w14:textId="77777777" w:rsidR="007E4744" w:rsidRPr="007E4744" w:rsidRDefault="007E4744" w:rsidP="007E4744">
      <w:pPr>
        <w:pStyle w:val="EndNoteBibliography"/>
        <w:spacing w:after="0"/>
        <w:ind w:left="720" w:hanging="720"/>
        <w:rPr>
          <w:noProof/>
        </w:rPr>
      </w:pPr>
      <w:r w:rsidRPr="007E4744">
        <w:rPr>
          <w:noProof/>
        </w:rPr>
        <w:t xml:space="preserve">Bartlett, J., and C. Ashworth. 1988. Brood size and fitness in Nicrophorus vespilloides (Coleoptera: Silphidae). Behavioral Ecology and Sociobiology </w:t>
      </w:r>
      <w:r w:rsidRPr="007E4744">
        <w:rPr>
          <w:b/>
          <w:noProof/>
        </w:rPr>
        <w:t>22</w:t>
      </w:r>
      <w:r w:rsidRPr="007E4744">
        <w:rPr>
          <w:noProof/>
        </w:rPr>
        <w:t>:429-434.</w:t>
      </w:r>
    </w:p>
    <w:p w14:paraId="314D1B4A" w14:textId="77777777" w:rsidR="007E4744" w:rsidRPr="007E4744" w:rsidRDefault="007E4744" w:rsidP="007E4744">
      <w:pPr>
        <w:pStyle w:val="EndNoteBibliography"/>
        <w:spacing w:after="0"/>
        <w:ind w:left="720" w:hanging="720"/>
        <w:rPr>
          <w:noProof/>
        </w:rPr>
      </w:pPr>
      <w:r w:rsidRPr="007E4744">
        <w:rPr>
          <w:noProof/>
        </w:rPr>
        <w:t xml:space="preserve">Barton, P. S., S. A. Cunningham, D. B. Lindenmayer, and A. D. Manning. 2013. The role of carrion in maintaining biodiversity and ecological processes in terrestrial ecosystems. Oecologia </w:t>
      </w:r>
      <w:r w:rsidRPr="007E4744">
        <w:rPr>
          <w:b/>
          <w:noProof/>
        </w:rPr>
        <w:t>171</w:t>
      </w:r>
      <w:r w:rsidRPr="007E4744">
        <w:rPr>
          <w:noProof/>
        </w:rPr>
        <w:t>:761-772.</w:t>
      </w:r>
    </w:p>
    <w:p w14:paraId="4658E05F" w14:textId="77777777" w:rsidR="007E4744" w:rsidRPr="007E4744" w:rsidRDefault="007E4744" w:rsidP="007E4744">
      <w:pPr>
        <w:pStyle w:val="EndNoteBibliography"/>
        <w:spacing w:after="0"/>
        <w:ind w:left="720" w:hanging="720"/>
        <w:rPr>
          <w:noProof/>
        </w:rPr>
      </w:pPr>
      <w:r w:rsidRPr="007E4744">
        <w:rPr>
          <w:noProof/>
        </w:rPr>
        <w:t xml:space="preserve">Boggs, C. L. 2009. Understanding insect life histories and senescence through a resource allocation lens. Functional Ecology </w:t>
      </w:r>
      <w:r w:rsidRPr="007E4744">
        <w:rPr>
          <w:b/>
          <w:noProof/>
        </w:rPr>
        <w:t>23</w:t>
      </w:r>
      <w:r w:rsidRPr="007E4744">
        <w:rPr>
          <w:noProof/>
        </w:rPr>
        <w:t>:27-37.</w:t>
      </w:r>
    </w:p>
    <w:p w14:paraId="04FE5FDC" w14:textId="77777777" w:rsidR="007E4744" w:rsidRPr="007E4744" w:rsidRDefault="007E4744" w:rsidP="007E4744">
      <w:pPr>
        <w:pStyle w:val="EndNoteBibliography"/>
        <w:spacing w:after="0"/>
        <w:ind w:left="720" w:hanging="720"/>
        <w:rPr>
          <w:noProof/>
        </w:rPr>
      </w:pPr>
      <w:r w:rsidRPr="007E4744">
        <w:rPr>
          <w:noProof/>
        </w:rPr>
        <w:t xml:space="preserve">Brooks, M. E., K. Kristensen, K. J. van Benthem, A. Magnusson, C. W. Berg, A. Nielsen, H. J. Skaug, M. Maechler, and B. M. Bolker. 2017. glmmTMB Balances Speed and Flexibility Among Packages for Zero-inflated Generalized Linear Mixed Modeling. The R Journal </w:t>
      </w:r>
      <w:r w:rsidRPr="007E4744">
        <w:rPr>
          <w:b/>
          <w:noProof/>
        </w:rPr>
        <w:t>9</w:t>
      </w:r>
      <w:r w:rsidRPr="007E4744">
        <w:rPr>
          <w:noProof/>
        </w:rPr>
        <w:t>:378-400.</w:t>
      </w:r>
    </w:p>
    <w:p w14:paraId="2FE11360" w14:textId="77777777" w:rsidR="007E4744" w:rsidRPr="007E4744" w:rsidRDefault="007E4744" w:rsidP="007E4744">
      <w:pPr>
        <w:pStyle w:val="EndNoteBibliography"/>
        <w:spacing w:after="0"/>
        <w:ind w:left="720" w:hanging="720"/>
        <w:rPr>
          <w:noProof/>
        </w:rPr>
      </w:pPr>
      <w:r w:rsidRPr="007E4744">
        <w:rPr>
          <w:noProof/>
        </w:rPr>
        <w:t xml:space="preserve">Chen, B. F., M. Liu, D. R. Rubenstein, S. J. Sun, J. N. Liu, Y. H. Lin, and S. F. Shen. 2020. A chemically triggered transition from conflict to cooperation in burying beetles. Ecology Letters </w:t>
      </w:r>
      <w:r w:rsidRPr="007E4744">
        <w:rPr>
          <w:b/>
          <w:noProof/>
        </w:rPr>
        <w:t>23</w:t>
      </w:r>
      <w:r w:rsidRPr="007E4744">
        <w:rPr>
          <w:noProof/>
        </w:rPr>
        <w:t>:467-475.</w:t>
      </w:r>
    </w:p>
    <w:p w14:paraId="2856F98B" w14:textId="77777777" w:rsidR="007E4744" w:rsidRPr="007E4744" w:rsidRDefault="007E4744" w:rsidP="007E4744">
      <w:pPr>
        <w:pStyle w:val="EndNoteBibliography"/>
        <w:spacing w:after="0"/>
        <w:ind w:left="720" w:hanging="720"/>
        <w:rPr>
          <w:noProof/>
        </w:rPr>
      </w:pPr>
      <w:r w:rsidRPr="007E4744">
        <w:rPr>
          <w:noProof/>
        </w:rPr>
        <w:t xml:space="preserve">Creighton, J. C. 2005. Population density, body size, and phenotypic plasticity of brood size in a burying beetle. Behavioral Ecology </w:t>
      </w:r>
      <w:r w:rsidRPr="007E4744">
        <w:rPr>
          <w:b/>
          <w:noProof/>
        </w:rPr>
        <w:t>16</w:t>
      </w:r>
      <w:r w:rsidRPr="007E4744">
        <w:rPr>
          <w:noProof/>
        </w:rPr>
        <w:t>:1031-1036.</w:t>
      </w:r>
    </w:p>
    <w:p w14:paraId="115E0F45" w14:textId="77777777" w:rsidR="007E4744" w:rsidRPr="007E4744" w:rsidRDefault="007E4744" w:rsidP="007E4744">
      <w:pPr>
        <w:pStyle w:val="EndNoteBibliography"/>
        <w:spacing w:after="0"/>
        <w:ind w:left="720" w:hanging="720"/>
        <w:rPr>
          <w:noProof/>
        </w:rPr>
      </w:pPr>
      <w:r w:rsidRPr="007E4744">
        <w:rPr>
          <w:noProof/>
        </w:rPr>
        <w:t xml:space="preserve">DeVault, T. L., J. Rhodes, Olin E, and J. A. Shivik. 2003. Scavenging by vertebrates: behavioral, ecological, and evolutionary perspectives on an important energy transfer pathway in terrestrial ecosystems. Oikos </w:t>
      </w:r>
      <w:r w:rsidRPr="007E4744">
        <w:rPr>
          <w:b/>
          <w:noProof/>
        </w:rPr>
        <w:t>102</w:t>
      </w:r>
      <w:r w:rsidRPr="007E4744">
        <w:rPr>
          <w:noProof/>
        </w:rPr>
        <w:t>:225-234.</w:t>
      </w:r>
    </w:p>
    <w:p w14:paraId="2170801D" w14:textId="77777777" w:rsidR="007E4744" w:rsidRPr="007E4744" w:rsidRDefault="007E4744" w:rsidP="007E4744">
      <w:pPr>
        <w:pStyle w:val="EndNoteBibliography"/>
        <w:spacing w:after="0"/>
        <w:ind w:left="720" w:hanging="720"/>
        <w:rPr>
          <w:noProof/>
        </w:rPr>
      </w:pPr>
      <w:r w:rsidRPr="007E4744">
        <w:rPr>
          <w:noProof/>
        </w:rPr>
        <w:t xml:space="preserve">Eggert, A.-K., and J. K. Müller. 1992. Joint breeding in female burying beetles. Behavioral Ecology and Sociobiology </w:t>
      </w:r>
      <w:r w:rsidRPr="007E4744">
        <w:rPr>
          <w:b/>
          <w:noProof/>
        </w:rPr>
        <w:t>31</w:t>
      </w:r>
      <w:r w:rsidRPr="007E4744">
        <w:rPr>
          <w:noProof/>
        </w:rPr>
        <w:t>:237-242.</w:t>
      </w:r>
    </w:p>
    <w:p w14:paraId="170B84EB" w14:textId="77777777" w:rsidR="007E4744" w:rsidRPr="007E4744" w:rsidRDefault="007E4744" w:rsidP="007E4744">
      <w:pPr>
        <w:pStyle w:val="EndNoteBibliography"/>
        <w:spacing w:after="0"/>
        <w:ind w:left="720" w:hanging="720"/>
        <w:rPr>
          <w:noProof/>
        </w:rPr>
      </w:pPr>
      <w:r w:rsidRPr="007E4744">
        <w:rPr>
          <w:noProof/>
        </w:rPr>
        <w:t xml:space="preserve">Eggert, A.-K., M. Reinking, and J. K. Müller. 1998. Parental care improves offspring survival and growth in burying beetles. Animal Behaviour </w:t>
      </w:r>
      <w:r w:rsidRPr="007E4744">
        <w:rPr>
          <w:b/>
          <w:noProof/>
        </w:rPr>
        <w:t>55</w:t>
      </w:r>
      <w:r w:rsidRPr="007E4744">
        <w:rPr>
          <w:noProof/>
        </w:rPr>
        <w:t>:97-107.</w:t>
      </w:r>
    </w:p>
    <w:p w14:paraId="2DDB507A" w14:textId="77777777" w:rsidR="007E4744" w:rsidRPr="007E4744" w:rsidRDefault="007E4744" w:rsidP="007E4744">
      <w:pPr>
        <w:pStyle w:val="EndNoteBibliography"/>
        <w:spacing w:after="0"/>
        <w:ind w:left="720" w:hanging="720"/>
        <w:rPr>
          <w:noProof/>
        </w:rPr>
      </w:pPr>
      <w:r w:rsidRPr="007E4744">
        <w:rPr>
          <w:noProof/>
        </w:rPr>
        <w:t xml:space="preserve">Eggert, A. K., and S. K. Sakaluk. 2000. Benefits of communal breeding in burying beetles: a field experiment. Ecological Entomology </w:t>
      </w:r>
      <w:r w:rsidRPr="007E4744">
        <w:rPr>
          <w:b/>
          <w:noProof/>
        </w:rPr>
        <w:t>25</w:t>
      </w:r>
      <w:r w:rsidRPr="007E4744">
        <w:rPr>
          <w:noProof/>
        </w:rPr>
        <w:t>:262-266.</w:t>
      </w:r>
    </w:p>
    <w:p w14:paraId="2497CA2D" w14:textId="77777777" w:rsidR="007E4744" w:rsidRPr="007E4744" w:rsidRDefault="007E4744" w:rsidP="007E4744">
      <w:pPr>
        <w:pStyle w:val="EndNoteBibliography"/>
        <w:spacing w:after="0"/>
        <w:ind w:left="720" w:hanging="720"/>
        <w:rPr>
          <w:noProof/>
        </w:rPr>
      </w:pPr>
      <w:r w:rsidRPr="007E4744">
        <w:rPr>
          <w:noProof/>
        </w:rPr>
        <w:t>Fox, J., and S. Weisberg. 2019. An R Companion to Applied Regression. Third edition. Sage, Thousand Oaks CA.</w:t>
      </w:r>
    </w:p>
    <w:p w14:paraId="5945E9CD" w14:textId="77777777" w:rsidR="007E4744" w:rsidRPr="007E4744" w:rsidRDefault="007E4744" w:rsidP="007E4744">
      <w:pPr>
        <w:pStyle w:val="EndNoteBibliography"/>
        <w:spacing w:after="0"/>
        <w:ind w:left="720" w:hanging="720"/>
        <w:rPr>
          <w:noProof/>
        </w:rPr>
      </w:pPr>
      <w:r w:rsidRPr="007E4744">
        <w:rPr>
          <w:noProof/>
        </w:rPr>
        <w:t>Hartig, F. 2022. DHARMa: Residual Diagnostics for Hierarchical (Multi-Level / Mixed) Regression Models.</w:t>
      </w:r>
    </w:p>
    <w:p w14:paraId="187318A1" w14:textId="77777777" w:rsidR="007E4744" w:rsidRPr="007E4744" w:rsidRDefault="007E4744" w:rsidP="007E4744">
      <w:pPr>
        <w:pStyle w:val="EndNoteBibliography"/>
        <w:spacing w:after="0"/>
        <w:ind w:left="720" w:hanging="720"/>
        <w:rPr>
          <w:noProof/>
        </w:rPr>
      </w:pPr>
      <w:r w:rsidRPr="007E4744">
        <w:rPr>
          <w:noProof/>
        </w:rPr>
        <w:lastRenderedPageBreak/>
        <w:t xml:space="preserve">Hocking, M., R. Ring, and T. Reimchen. 2006. Burying beetle Nicrophorus investigator reproduction on Pacific salmon carcasses. Ecological Entomology </w:t>
      </w:r>
      <w:r w:rsidRPr="007E4744">
        <w:rPr>
          <w:b/>
          <w:noProof/>
        </w:rPr>
        <w:t>31</w:t>
      </w:r>
      <w:r w:rsidRPr="007E4744">
        <w:rPr>
          <w:noProof/>
        </w:rPr>
        <w:t>:5-12.</w:t>
      </w:r>
    </w:p>
    <w:p w14:paraId="4BAF5F5A" w14:textId="77777777" w:rsidR="007E4744" w:rsidRPr="007E4744" w:rsidRDefault="007E4744" w:rsidP="007E4744">
      <w:pPr>
        <w:pStyle w:val="EndNoteBibliography"/>
        <w:spacing w:after="0"/>
        <w:ind w:left="720" w:hanging="720"/>
        <w:rPr>
          <w:noProof/>
        </w:rPr>
      </w:pPr>
      <w:r w:rsidRPr="007E4744">
        <w:rPr>
          <w:noProof/>
        </w:rPr>
        <w:t xml:space="preserve">Hopwood, P. E., A. J. Moore, T. Tregenza, and N. J. Royle. 2016. Niche variation and the maintenance of variation in body size in a burying beetle. Ecological Entomology </w:t>
      </w:r>
      <w:r w:rsidRPr="007E4744">
        <w:rPr>
          <w:b/>
          <w:noProof/>
        </w:rPr>
        <w:t>41</w:t>
      </w:r>
      <w:r w:rsidRPr="007E4744">
        <w:rPr>
          <w:noProof/>
        </w:rPr>
        <w:t>:96-104.</w:t>
      </w:r>
    </w:p>
    <w:p w14:paraId="217C6344" w14:textId="77777777" w:rsidR="007E4744" w:rsidRPr="007E4744" w:rsidRDefault="007E4744" w:rsidP="007E4744">
      <w:pPr>
        <w:pStyle w:val="EndNoteBibliography"/>
        <w:spacing w:after="0"/>
        <w:ind w:left="720" w:hanging="720"/>
        <w:rPr>
          <w:noProof/>
        </w:rPr>
      </w:pPr>
      <w:r w:rsidRPr="007E4744">
        <w:rPr>
          <w:noProof/>
        </w:rPr>
        <w:t xml:space="preserve">Komdeur, J., M. J. Schrama, K. Meijer, A. J. Moore, and L. W. Beukeboom. 2013. Cobreeding in the burying beetle, Nicrophorus vespilloides: tolerance rather than cooperation. Ethology </w:t>
      </w:r>
      <w:r w:rsidRPr="007E4744">
        <w:rPr>
          <w:b/>
          <w:noProof/>
        </w:rPr>
        <w:t>119</w:t>
      </w:r>
      <w:r w:rsidRPr="007E4744">
        <w:rPr>
          <w:noProof/>
        </w:rPr>
        <w:t>:1138-1148.</w:t>
      </w:r>
    </w:p>
    <w:p w14:paraId="093D9424" w14:textId="77777777" w:rsidR="007E4744" w:rsidRPr="007E4744" w:rsidRDefault="007E4744" w:rsidP="007E4744">
      <w:pPr>
        <w:pStyle w:val="EndNoteBibliography"/>
        <w:spacing w:after="0"/>
        <w:ind w:left="720" w:hanging="720"/>
        <w:rPr>
          <w:noProof/>
        </w:rPr>
      </w:pPr>
      <w:r w:rsidRPr="007E4744">
        <w:rPr>
          <w:noProof/>
        </w:rPr>
        <w:t>Lenth, R. V. 2024. emmeans: Estimated Marginal Means, aka Least-Squares Means.</w:t>
      </w:r>
    </w:p>
    <w:p w14:paraId="4488BDC2" w14:textId="77777777" w:rsidR="007E4744" w:rsidRPr="007E4744" w:rsidRDefault="007E4744" w:rsidP="007E4744">
      <w:pPr>
        <w:pStyle w:val="EndNoteBibliography"/>
        <w:spacing w:after="0"/>
        <w:ind w:left="720" w:hanging="720"/>
        <w:rPr>
          <w:noProof/>
        </w:rPr>
      </w:pPr>
      <w:r w:rsidRPr="007E4744">
        <w:rPr>
          <w:noProof/>
        </w:rPr>
        <w:t>May, E. M., and R. W. El</w:t>
      </w:r>
      <w:r w:rsidRPr="007E4744">
        <w:rPr>
          <w:rFonts w:ascii="Cambria Math" w:hAnsi="Cambria Math" w:cs="Cambria Math"/>
          <w:noProof/>
        </w:rPr>
        <w:t>‐</w:t>
      </w:r>
      <w:r w:rsidRPr="007E4744">
        <w:rPr>
          <w:noProof/>
        </w:rPr>
        <w:t>Sabaawi. 2022. Life stage and taxonomy the most important factors determining vertebrate stoichiometry: A meta</w:t>
      </w:r>
      <w:r w:rsidRPr="007E4744">
        <w:rPr>
          <w:rFonts w:ascii="Cambria Math" w:hAnsi="Cambria Math" w:cs="Cambria Math"/>
          <w:noProof/>
        </w:rPr>
        <w:t>‐</w:t>
      </w:r>
      <w:r w:rsidRPr="007E4744">
        <w:rPr>
          <w:noProof/>
        </w:rPr>
        <w:t xml:space="preserve">analysis. Ecology and Evolution </w:t>
      </w:r>
      <w:r w:rsidRPr="007E4744">
        <w:rPr>
          <w:b/>
          <w:noProof/>
        </w:rPr>
        <w:t>12</w:t>
      </w:r>
      <w:r w:rsidRPr="007E4744">
        <w:rPr>
          <w:noProof/>
        </w:rPr>
        <w:t>:e9354.</w:t>
      </w:r>
    </w:p>
    <w:p w14:paraId="09DE4C08" w14:textId="77777777" w:rsidR="007E4744" w:rsidRPr="007E4744" w:rsidRDefault="007E4744" w:rsidP="007E4744">
      <w:pPr>
        <w:pStyle w:val="EndNoteBibliography"/>
        <w:spacing w:after="0"/>
        <w:ind w:left="720" w:hanging="720"/>
        <w:rPr>
          <w:noProof/>
        </w:rPr>
      </w:pPr>
      <w:r w:rsidRPr="007E4744">
        <w:rPr>
          <w:noProof/>
        </w:rPr>
        <w:t>Monteith, K. M., C. Andrews, and P. T. Smiseth. 2012. Post</w:t>
      </w:r>
      <w:r w:rsidRPr="007E4744">
        <w:rPr>
          <w:rFonts w:ascii="Cambria Math" w:hAnsi="Cambria Math" w:cs="Cambria Math"/>
          <w:noProof/>
        </w:rPr>
        <w:t>‐</w:t>
      </w:r>
      <w:r w:rsidRPr="007E4744">
        <w:rPr>
          <w:noProof/>
        </w:rPr>
        <w:t xml:space="preserve">hatching parental care masks the effects of egg size on offspring fitness: a removal experiment on burying beetles. Journal of evolutionary biology </w:t>
      </w:r>
      <w:r w:rsidRPr="007E4744">
        <w:rPr>
          <w:b/>
          <w:noProof/>
        </w:rPr>
        <w:t>25</w:t>
      </w:r>
      <w:r w:rsidRPr="007E4744">
        <w:rPr>
          <w:noProof/>
        </w:rPr>
        <w:t>:1815-1822.</w:t>
      </w:r>
    </w:p>
    <w:p w14:paraId="556DAE7C" w14:textId="77777777" w:rsidR="007E4744" w:rsidRPr="007E4744" w:rsidRDefault="007E4744" w:rsidP="007E4744">
      <w:pPr>
        <w:pStyle w:val="EndNoteBibliography"/>
        <w:spacing w:after="0"/>
        <w:ind w:left="720" w:hanging="720"/>
        <w:rPr>
          <w:noProof/>
        </w:rPr>
      </w:pPr>
      <w:r w:rsidRPr="007E4744">
        <w:rPr>
          <w:noProof/>
        </w:rPr>
        <w:t xml:space="preserve">Müller, J. K., V. Braunisch, W. Hwang, and A.-K. Eggert. 2007. Alternative tactics and individual reproductive success in natural associations of the burying beetle, Nicrophorus vespilloides. Behavioral Ecology </w:t>
      </w:r>
      <w:r w:rsidRPr="007E4744">
        <w:rPr>
          <w:b/>
          <w:noProof/>
        </w:rPr>
        <w:t>18</w:t>
      </w:r>
      <w:r w:rsidRPr="007E4744">
        <w:rPr>
          <w:noProof/>
        </w:rPr>
        <w:t>:196-203.</w:t>
      </w:r>
    </w:p>
    <w:p w14:paraId="5B58F86A" w14:textId="77777777" w:rsidR="007E4744" w:rsidRPr="007E4744" w:rsidRDefault="007E4744" w:rsidP="007E4744">
      <w:pPr>
        <w:pStyle w:val="EndNoteBibliography"/>
        <w:spacing w:after="0"/>
        <w:ind w:left="720" w:hanging="720"/>
        <w:rPr>
          <w:noProof/>
        </w:rPr>
      </w:pPr>
      <w:r w:rsidRPr="007E4744">
        <w:rPr>
          <w:noProof/>
        </w:rPr>
        <w:t xml:space="preserve">Müller, J. K., A.-K. Eggert, and E. Furlkröger. 1990. Clutch size regulation in the burying beetle Necrophorus vespilloides Herbst (Coleoptera: Silphidae). Journal of Insect Behavior </w:t>
      </w:r>
      <w:r w:rsidRPr="007E4744">
        <w:rPr>
          <w:b/>
          <w:noProof/>
        </w:rPr>
        <w:t>3</w:t>
      </w:r>
      <w:r w:rsidRPr="007E4744">
        <w:rPr>
          <w:noProof/>
        </w:rPr>
        <w:t>: 265–270.</w:t>
      </w:r>
    </w:p>
    <w:p w14:paraId="2BB245FC" w14:textId="77777777" w:rsidR="007E4744" w:rsidRPr="007E4744" w:rsidRDefault="007E4744" w:rsidP="007E4744">
      <w:pPr>
        <w:pStyle w:val="EndNoteBibliography"/>
        <w:spacing w:after="0"/>
        <w:ind w:left="720" w:hanging="720"/>
        <w:rPr>
          <w:noProof/>
        </w:rPr>
      </w:pPr>
      <w:r w:rsidRPr="007E4744">
        <w:rPr>
          <w:noProof/>
        </w:rPr>
        <w:t>R Core Team. 2024. R: A Language and Environment for Statistical Computing. Vienna, Austria.</w:t>
      </w:r>
    </w:p>
    <w:p w14:paraId="7666D0FD" w14:textId="77777777" w:rsidR="007E4744" w:rsidRPr="007E4744" w:rsidRDefault="007E4744" w:rsidP="007E4744">
      <w:pPr>
        <w:pStyle w:val="EndNoteBibliography"/>
        <w:spacing w:after="0"/>
        <w:ind w:left="720" w:hanging="720"/>
        <w:rPr>
          <w:noProof/>
        </w:rPr>
      </w:pPr>
      <w:r w:rsidRPr="007E4744">
        <w:rPr>
          <w:noProof/>
        </w:rPr>
        <w:t>Richardson, J., and P. T. Smiseth. 2020. Effects of variation in resource acquisition during different stages of the life cycle on life</w:t>
      </w:r>
      <w:r w:rsidRPr="007E4744">
        <w:rPr>
          <w:rFonts w:ascii="Cambria Math" w:hAnsi="Cambria Math" w:cs="Cambria Math"/>
          <w:noProof/>
        </w:rPr>
        <w:t>‐</w:t>
      </w:r>
      <w:r w:rsidRPr="007E4744">
        <w:rPr>
          <w:noProof/>
        </w:rPr>
        <w:t>history traits and trade</w:t>
      </w:r>
      <w:r w:rsidRPr="007E4744">
        <w:rPr>
          <w:rFonts w:ascii="Cambria Math" w:hAnsi="Cambria Math" w:cs="Cambria Math"/>
          <w:noProof/>
        </w:rPr>
        <w:t>‐</w:t>
      </w:r>
      <w:r w:rsidRPr="007E4744">
        <w:rPr>
          <w:noProof/>
        </w:rPr>
        <w:t xml:space="preserve">offs in a burying beetle. Journal of evolutionary biology </w:t>
      </w:r>
      <w:r w:rsidRPr="007E4744">
        <w:rPr>
          <w:b/>
          <w:noProof/>
        </w:rPr>
        <w:t>32</w:t>
      </w:r>
      <w:r w:rsidRPr="007E4744">
        <w:rPr>
          <w:noProof/>
        </w:rPr>
        <w:t>:19-30.</w:t>
      </w:r>
    </w:p>
    <w:p w14:paraId="55BE073F" w14:textId="77777777" w:rsidR="007E4744" w:rsidRPr="007E4744" w:rsidRDefault="007E4744" w:rsidP="007E4744">
      <w:pPr>
        <w:pStyle w:val="EndNoteBibliography"/>
        <w:spacing w:after="0"/>
        <w:ind w:left="720" w:hanging="720"/>
        <w:rPr>
          <w:noProof/>
        </w:rPr>
      </w:pPr>
      <w:r w:rsidRPr="007E4744">
        <w:rPr>
          <w:noProof/>
        </w:rPr>
        <w:t xml:space="preserve">Rozen, D., D. Engelmoer, and P. T. Smiseth. 2008. Antimicrobial strategies in burying beetles breeding on carrion. Proceedings of the National Academy of Sciences </w:t>
      </w:r>
      <w:r w:rsidRPr="007E4744">
        <w:rPr>
          <w:b/>
          <w:noProof/>
        </w:rPr>
        <w:t>105</w:t>
      </w:r>
      <w:r w:rsidRPr="007E4744">
        <w:rPr>
          <w:noProof/>
        </w:rPr>
        <w:t>:17890-17895.</w:t>
      </w:r>
    </w:p>
    <w:p w14:paraId="1745D620" w14:textId="77777777" w:rsidR="007E4744" w:rsidRPr="007E4744" w:rsidRDefault="007E4744" w:rsidP="007E4744">
      <w:pPr>
        <w:pStyle w:val="EndNoteBibliography"/>
        <w:spacing w:after="0"/>
        <w:ind w:left="720" w:hanging="720"/>
        <w:rPr>
          <w:noProof/>
        </w:rPr>
      </w:pPr>
      <w:r w:rsidRPr="007E4744">
        <w:rPr>
          <w:noProof/>
        </w:rPr>
        <w:t xml:space="preserve">Saini, R. K., P. Prasad, X. Shang, and Y.-S. Keum. 2021. Advances in lipid extraction methods—a review. International Journal of Molecular Sciences </w:t>
      </w:r>
      <w:r w:rsidRPr="007E4744">
        <w:rPr>
          <w:b/>
          <w:noProof/>
        </w:rPr>
        <w:t>22</w:t>
      </w:r>
      <w:r w:rsidRPr="007E4744">
        <w:rPr>
          <w:noProof/>
        </w:rPr>
        <w:t>:13643.</w:t>
      </w:r>
    </w:p>
    <w:p w14:paraId="430F64A1" w14:textId="77777777" w:rsidR="007E4744" w:rsidRPr="007E4744" w:rsidRDefault="007E4744" w:rsidP="007E4744">
      <w:pPr>
        <w:pStyle w:val="EndNoteBibliography"/>
        <w:spacing w:after="0"/>
        <w:ind w:left="720" w:hanging="720"/>
        <w:rPr>
          <w:noProof/>
        </w:rPr>
      </w:pPr>
      <w:r w:rsidRPr="007E4744">
        <w:rPr>
          <w:noProof/>
        </w:rPr>
        <w:t xml:space="preserve">Scott, M. P. 1994. Competition with flies promotes communal breeding in the burying beetle, Nicrophorus tomentosus. Behavioral Ecology and Sociobiology </w:t>
      </w:r>
      <w:r w:rsidRPr="007E4744">
        <w:rPr>
          <w:b/>
          <w:noProof/>
        </w:rPr>
        <w:t>34</w:t>
      </w:r>
      <w:r w:rsidRPr="007E4744">
        <w:rPr>
          <w:noProof/>
        </w:rPr>
        <w:t>:367-373.</w:t>
      </w:r>
    </w:p>
    <w:p w14:paraId="1537568F" w14:textId="77777777" w:rsidR="007E4744" w:rsidRPr="007E4744" w:rsidRDefault="007E4744" w:rsidP="007E4744">
      <w:pPr>
        <w:pStyle w:val="EndNoteBibliography"/>
        <w:spacing w:after="0"/>
        <w:ind w:left="720" w:hanging="720"/>
        <w:rPr>
          <w:noProof/>
        </w:rPr>
      </w:pPr>
      <w:r w:rsidRPr="007E4744">
        <w:rPr>
          <w:noProof/>
        </w:rPr>
        <w:t xml:space="preserve">Scott, M. P. 1998. The ecology and behavior of burying beetles. Annual review of entomology </w:t>
      </w:r>
      <w:r w:rsidRPr="007E4744">
        <w:rPr>
          <w:b/>
          <w:noProof/>
        </w:rPr>
        <w:t>43</w:t>
      </w:r>
      <w:r w:rsidRPr="007E4744">
        <w:rPr>
          <w:noProof/>
        </w:rPr>
        <w:t>:595-618.</w:t>
      </w:r>
    </w:p>
    <w:p w14:paraId="607DB00C" w14:textId="77777777" w:rsidR="007E4744" w:rsidRPr="007E4744" w:rsidRDefault="007E4744" w:rsidP="007E4744">
      <w:pPr>
        <w:pStyle w:val="EndNoteBibliography"/>
        <w:spacing w:after="0"/>
        <w:ind w:left="720" w:hanging="720"/>
        <w:rPr>
          <w:noProof/>
        </w:rPr>
      </w:pPr>
      <w:r w:rsidRPr="007E4744">
        <w:rPr>
          <w:noProof/>
        </w:rPr>
        <w:lastRenderedPageBreak/>
        <w:t xml:space="preserve">Scott, M. P., W. J. LEE, and E. Van Der Reijden. 2007. The frequency and fitness consequences of communal breeding in a natural population of burying beetles: a test of reproductive skew. Ecological Entomology </w:t>
      </w:r>
      <w:r w:rsidRPr="007E4744">
        <w:rPr>
          <w:b/>
          <w:noProof/>
        </w:rPr>
        <w:t>32</w:t>
      </w:r>
      <w:r w:rsidRPr="007E4744">
        <w:rPr>
          <w:noProof/>
        </w:rPr>
        <w:t>:651-661.</w:t>
      </w:r>
    </w:p>
    <w:p w14:paraId="54E360C2" w14:textId="77777777" w:rsidR="007E4744" w:rsidRPr="007E4744" w:rsidRDefault="007E4744" w:rsidP="007E4744">
      <w:pPr>
        <w:pStyle w:val="EndNoteBibliography"/>
        <w:spacing w:after="0"/>
        <w:ind w:left="720" w:hanging="720"/>
        <w:rPr>
          <w:noProof/>
        </w:rPr>
      </w:pPr>
      <w:r w:rsidRPr="007E4744">
        <w:rPr>
          <w:noProof/>
        </w:rPr>
        <w:t xml:space="preserve">Scott, M. P., and J. F. Traniello. 1990. Behavioural and ecological correlates of male and female parental care and reproductive success in burying beetles (Nicrophorus spp.). Animal Behaviour </w:t>
      </w:r>
      <w:r w:rsidRPr="007E4744">
        <w:rPr>
          <w:b/>
          <w:noProof/>
        </w:rPr>
        <w:t>39</w:t>
      </w:r>
      <w:r w:rsidRPr="007E4744">
        <w:rPr>
          <w:noProof/>
        </w:rPr>
        <w:t>:274-283.</w:t>
      </w:r>
    </w:p>
    <w:p w14:paraId="24CD148B" w14:textId="77777777" w:rsidR="007E4744" w:rsidRPr="007E4744" w:rsidRDefault="007E4744" w:rsidP="007E4744">
      <w:pPr>
        <w:pStyle w:val="EndNoteBibliography"/>
        <w:spacing w:after="0"/>
        <w:ind w:left="720" w:hanging="720"/>
        <w:rPr>
          <w:noProof/>
        </w:rPr>
      </w:pPr>
      <w:r w:rsidRPr="007E4744">
        <w:rPr>
          <w:noProof/>
        </w:rPr>
        <w:t xml:space="preserve">Scriber, J., and F. Slansky Jr. 1981. The nutritional ecology of immature insects. Annual review of entomology </w:t>
      </w:r>
      <w:r w:rsidRPr="007E4744">
        <w:rPr>
          <w:b/>
          <w:noProof/>
        </w:rPr>
        <w:t>26</w:t>
      </w:r>
      <w:r w:rsidRPr="007E4744">
        <w:rPr>
          <w:noProof/>
        </w:rPr>
        <w:t>:183-211.</w:t>
      </w:r>
    </w:p>
    <w:p w14:paraId="600D2EA9" w14:textId="77777777" w:rsidR="007E4744" w:rsidRPr="007E4744" w:rsidRDefault="007E4744" w:rsidP="007E4744">
      <w:pPr>
        <w:pStyle w:val="EndNoteBibliography"/>
        <w:spacing w:after="0"/>
        <w:ind w:left="720" w:hanging="720"/>
        <w:rPr>
          <w:noProof/>
        </w:rPr>
      </w:pPr>
      <w:r w:rsidRPr="007E4744">
        <w:rPr>
          <w:noProof/>
        </w:rPr>
        <w:t xml:space="preserve">Shukla, S. P., C. Plata, M. Reichelt, S. Steiger, D. G. Heckel, M. Kaltenpoth, A. Vilcinskas, and H. Vogel. 2018. Microbiome-assisted carrion preservation aids larval development in a burying beetle. Proceedings of the National Academy of Sciences </w:t>
      </w:r>
      <w:r w:rsidRPr="007E4744">
        <w:rPr>
          <w:b/>
          <w:noProof/>
        </w:rPr>
        <w:t>115</w:t>
      </w:r>
      <w:r w:rsidRPr="007E4744">
        <w:rPr>
          <w:noProof/>
        </w:rPr>
        <w:t>:11274-11279.</w:t>
      </w:r>
    </w:p>
    <w:p w14:paraId="20B84546" w14:textId="77777777" w:rsidR="007E4744" w:rsidRPr="007E4744" w:rsidRDefault="007E4744" w:rsidP="007E4744">
      <w:pPr>
        <w:pStyle w:val="EndNoteBibliography"/>
        <w:spacing w:after="0"/>
        <w:ind w:left="720" w:hanging="720"/>
        <w:rPr>
          <w:noProof/>
        </w:rPr>
      </w:pPr>
      <w:r w:rsidRPr="007E4744">
        <w:rPr>
          <w:noProof/>
        </w:rPr>
        <w:t>Smiseth, P. T., C. P. Andrews, S. N. Mattey, and R. Mooney. 2014. Phenotypic variation in resource acquisition influences trade</w:t>
      </w:r>
      <w:r w:rsidRPr="007E4744">
        <w:rPr>
          <w:rFonts w:ascii="Cambria Math" w:hAnsi="Cambria Math" w:cs="Cambria Math"/>
          <w:noProof/>
        </w:rPr>
        <w:t>‐</w:t>
      </w:r>
      <w:r w:rsidRPr="007E4744">
        <w:rPr>
          <w:noProof/>
        </w:rPr>
        <w:t xml:space="preserve">off between number and mass of offspring in a burying beetle. Journal of Zoology </w:t>
      </w:r>
      <w:r w:rsidRPr="007E4744">
        <w:rPr>
          <w:b/>
          <w:noProof/>
        </w:rPr>
        <w:t>293</w:t>
      </w:r>
      <w:r w:rsidRPr="007E4744">
        <w:rPr>
          <w:noProof/>
        </w:rPr>
        <w:t>:80-83.</w:t>
      </w:r>
    </w:p>
    <w:p w14:paraId="1BF64076" w14:textId="77777777" w:rsidR="007E4744" w:rsidRPr="007E4744" w:rsidRDefault="007E4744" w:rsidP="007E4744">
      <w:pPr>
        <w:pStyle w:val="EndNoteBibliography"/>
        <w:spacing w:after="0"/>
        <w:ind w:left="720" w:hanging="720"/>
        <w:rPr>
          <w:noProof/>
        </w:rPr>
      </w:pPr>
      <w:r w:rsidRPr="007E4744">
        <w:rPr>
          <w:noProof/>
        </w:rPr>
        <w:t xml:space="preserve">Stiegler, J., C. Von Hoermann, J. Müller, M. E. Benbow, and M. Heurich. 2020. Carcass provisioning for scavenger conservation in a temperate forest ecosystem. Ecosphere </w:t>
      </w:r>
      <w:r w:rsidRPr="007E4744">
        <w:rPr>
          <w:b/>
          <w:noProof/>
        </w:rPr>
        <w:t>11</w:t>
      </w:r>
      <w:r w:rsidRPr="007E4744">
        <w:rPr>
          <w:noProof/>
        </w:rPr>
        <w:t>:e03063.</w:t>
      </w:r>
    </w:p>
    <w:p w14:paraId="1B0CC2DF" w14:textId="77777777" w:rsidR="007E4744" w:rsidRPr="007E4744" w:rsidRDefault="007E4744" w:rsidP="007E4744">
      <w:pPr>
        <w:pStyle w:val="EndNoteBibliography"/>
        <w:spacing w:after="0"/>
        <w:ind w:left="720" w:hanging="720"/>
        <w:rPr>
          <w:noProof/>
        </w:rPr>
      </w:pPr>
      <w:r w:rsidRPr="007E4744">
        <w:rPr>
          <w:noProof/>
        </w:rPr>
        <w:t xml:space="preserve">Sun, S.-J., A. M. Catherall, S. Pascoal, B. J. Jarrett, S. E. Miller, M. J. Sheehan, and R. M. Kilner. 2020. Rapid local adaptation linked with phenotypic plasticity. Evolution Letters </w:t>
      </w:r>
      <w:r w:rsidRPr="007E4744">
        <w:rPr>
          <w:b/>
          <w:noProof/>
        </w:rPr>
        <w:t>4</w:t>
      </w:r>
      <w:r w:rsidRPr="007E4744">
        <w:rPr>
          <w:noProof/>
        </w:rPr>
        <w:t>:345-359.</w:t>
      </w:r>
    </w:p>
    <w:p w14:paraId="3E610DBB" w14:textId="77777777" w:rsidR="007E4744" w:rsidRPr="007E4744" w:rsidRDefault="007E4744" w:rsidP="007E4744">
      <w:pPr>
        <w:pStyle w:val="EndNoteBibliography"/>
        <w:spacing w:after="0"/>
        <w:ind w:left="720" w:hanging="720"/>
        <w:rPr>
          <w:noProof/>
        </w:rPr>
      </w:pPr>
      <w:r w:rsidRPr="007E4744">
        <w:rPr>
          <w:noProof/>
        </w:rPr>
        <w:t xml:space="preserve">Tessier, A. J., and N. L. Consolatti. 1991. Resource quantity and offspring quality in Daphnia. Ecology </w:t>
      </w:r>
      <w:r w:rsidRPr="007E4744">
        <w:rPr>
          <w:b/>
          <w:noProof/>
        </w:rPr>
        <w:t>72</w:t>
      </w:r>
      <w:r w:rsidRPr="007E4744">
        <w:rPr>
          <w:noProof/>
        </w:rPr>
        <w:t>:468-478.</w:t>
      </w:r>
    </w:p>
    <w:p w14:paraId="7F8F29AD" w14:textId="77777777" w:rsidR="007E4744" w:rsidRPr="007E4744" w:rsidRDefault="007E4744" w:rsidP="007E4744">
      <w:pPr>
        <w:pStyle w:val="EndNoteBibliography"/>
        <w:spacing w:after="0"/>
        <w:ind w:left="720" w:hanging="720"/>
        <w:rPr>
          <w:noProof/>
        </w:rPr>
      </w:pPr>
      <w:r w:rsidRPr="007E4744">
        <w:rPr>
          <w:noProof/>
        </w:rPr>
        <w:t xml:space="preserve">Tomberlin, J. K., B. T. Barton, M. A. Lashley, and H. R. Jordan. 2017. Mass mortality events and the role of necrophagous invertebrates. Current Opinion in Insect Science </w:t>
      </w:r>
      <w:r w:rsidRPr="007E4744">
        <w:rPr>
          <w:b/>
          <w:noProof/>
        </w:rPr>
        <w:t>23</w:t>
      </w:r>
      <w:r w:rsidRPr="007E4744">
        <w:rPr>
          <w:noProof/>
        </w:rPr>
        <w:t>:7-12.</w:t>
      </w:r>
    </w:p>
    <w:p w14:paraId="4A921D7D" w14:textId="77777777" w:rsidR="007E4744" w:rsidRPr="007E4744" w:rsidRDefault="007E4744" w:rsidP="007E4744">
      <w:pPr>
        <w:pStyle w:val="EndNoteBibliography"/>
        <w:spacing w:after="0"/>
        <w:ind w:left="720" w:hanging="720"/>
        <w:rPr>
          <w:noProof/>
        </w:rPr>
      </w:pPr>
      <w:r w:rsidRPr="007E4744">
        <w:rPr>
          <w:noProof/>
        </w:rPr>
        <w:t xml:space="preserve">Trumbo, S. T. 1990. Regulation of brood size in a burying beetle, Nicrophorus tomentosus (Silphidae). Journal of Insect Behavior </w:t>
      </w:r>
      <w:r w:rsidRPr="007E4744">
        <w:rPr>
          <w:b/>
          <w:noProof/>
        </w:rPr>
        <w:t>3</w:t>
      </w:r>
      <w:r w:rsidRPr="007E4744">
        <w:rPr>
          <w:noProof/>
        </w:rPr>
        <w:t>:491-500.</w:t>
      </w:r>
    </w:p>
    <w:p w14:paraId="36507D98" w14:textId="77777777" w:rsidR="007E4744" w:rsidRPr="007E4744" w:rsidRDefault="007E4744" w:rsidP="007E4744">
      <w:pPr>
        <w:pStyle w:val="EndNoteBibliography"/>
        <w:spacing w:after="0"/>
        <w:ind w:left="720" w:hanging="720"/>
        <w:rPr>
          <w:noProof/>
        </w:rPr>
      </w:pPr>
      <w:r w:rsidRPr="007E4744">
        <w:rPr>
          <w:noProof/>
        </w:rPr>
        <w:t xml:space="preserve">Trumbo, S. T. 1992. Monogamy to communal breeding: exploitation of a broad resource base by burying beetles (Nicrophorus). Ecological Entomology </w:t>
      </w:r>
      <w:r w:rsidRPr="007E4744">
        <w:rPr>
          <w:b/>
          <w:noProof/>
        </w:rPr>
        <w:t>17</w:t>
      </w:r>
      <w:r w:rsidRPr="007E4744">
        <w:rPr>
          <w:noProof/>
        </w:rPr>
        <w:t>:289-298.</w:t>
      </w:r>
    </w:p>
    <w:p w14:paraId="46EB7C65" w14:textId="77777777" w:rsidR="007E4744" w:rsidRPr="007E4744" w:rsidRDefault="007E4744" w:rsidP="007E4744">
      <w:pPr>
        <w:pStyle w:val="EndNoteBibliography"/>
        <w:spacing w:after="0"/>
        <w:ind w:left="720" w:hanging="720"/>
        <w:rPr>
          <w:noProof/>
        </w:rPr>
      </w:pPr>
      <w:r w:rsidRPr="007E4744">
        <w:rPr>
          <w:noProof/>
        </w:rPr>
        <w:t xml:space="preserve">Trumbo, S. T. 2006. Infanticide, sexual selection and task specialization in a biparental burying beetle. Animal Behaviour </w:t>
      </w:r>
      <w:r w:rsidRPr="007E4744">
        <w:rPr>
          <w:b/>
          <w:noProof/>
        </w:rPr>
        <w:t>72</w:t>
      </w:r>
      <w:r w:rsidRPr="007E4744">
        <w:rPr>
          <w:noProof/>
        </w:rPr>
        <w:t>:1159-1167.</w:t>
      </w:r>
    </w:p>
    <w:p w14:paraId="27389132" w14:textId="77777777" w:rsidR="007E4744" w:rsidRPr="007E4744" w:rsidRDefault="007E4744" w:rsidP="007E4744">
      <w:pPr>
        <w:pStyle w:val="EndNoteBibliography"/>
        <w:spacing w:after="0"/>
        <w:ind w:left="720" w:hanging="720"/>
        <w:rPr>
          <w:noProof/>
        </w:rPr>
      </w:pPr>
      <w:r w:rsidRPr="007E4744">
        <w:rPr>
          <w:noProof/>
        </w:rPr>
        <w:t xml:space="preserve">Weldon, L., S. Abolins, L. Lenzi, C. Bourne, E. M. Riley, and M. Viney. 2015. The gut microbiota of wild mice. PLoS One </w:t>
      </w:r>
      <w:r w:rsidRPr="007E4744">
        <w:rPr>
          <w:b/>
          <w:noProof/>
        </w:rPr>
        <w:t>10</w:t>
      </w:r>
      <w:r w:rsidRPr="007E4744">
        <w:rPr>
          <w:noProof/>
        </w:rPr>
        <w:t>:e0134643.</w:t>
      </w:r>
    </w:p>
    <w:p w14:paraId="0B6A21A2" w14:textId="77777777" w:rsidR="007E4744" w:rsidRPr="007E4744" w:rsidRDefault="007E4744" w:rsidP="007E4744">
      <w:pPr>
        <w:pStyle w:val="EndNoteBibliography"/>
        <w:ind w:left="720" w:hanging="720"/>
        <w:rPr>
          <w:noProof/>
        </w:rPr>
      </w:pPr>
      <w:r w:rsidRPr="007E4744">
        <w:rPr>
          <w:noProof/>
        </w:rPr>
        <w:t xml:space="preserve">Woelber, B. K., C. L. Hall, and D. R. Howard. 2018. Environmental cues influence parental brood structure decisions in the burying beetle Nicrophorus marginatus. Journal of ethology </w:t>
      </w:r>
      <w:r w:rsidRPr="007E4744">
        <w:rPr>
          <w:b/>
          <w:noProof/>
        </w:rPr>
        <w:t>36</w:t>
      </w:r>
      <w:r w:rsidRPr="007E4744">
        <w:rPr>
          <w:noProof/>
        </w:rPr>
        <w:t>:55-64.</w:t>
      </w:r>
    </w:p>
    <w:p w14:paraId="6855A306" w14:textId="30461396" w:rsidR="008D3257" w:rsidRPr="00F82BA8" w:rsidRDefault="00305466" w:rsidP="00E442BE">
      <w:pPr>
        <w:spacing w:line="480" w:lineRule="auto"/>
        <w:rPr>
          <w:rFonts w:cs="Arial"/>
          <w:color w:val="FF0000"/>
          <w:sz w:val="24"/>
          <w:szCs w:val="24"/>
        </w:rPr>
      </w:pPr>
      <w:r w:rsidRPr="00F82BA8">
        <w:rPr>
          <w:rFonts w:cs="Arial"/>
          <w:color w:val="FF0000"/>
          <w:sz w:val="24"/>
          <w:szCs w:val="24"/>
        </w:rPr>
        <w:lastRenderedPageBreak/>
        <w:fldChar w:fldCharType="end"/>
      </w:r>
    </w:p>
    <w:p w14:paraId="4374446B" w14:textId="5E71967C" w:rsidR="0077082A" w:rsidRPr="00F82BA8" w:rsidRDefault="0077082A" w:rsidP="00E442BE">
      <w:pPr>
        <w:spacing w:after="0" w:line="480" w:lineRule="auto"/>
        <w:jc w:val="left"/>
        <w:rPr>
          <w:rFonts w:cs="Arial"/>
          <w:color w:val="FF0000"/>
          <w:sz w:val="24"/>
          <w:szCs w:val="24"/>
        </w:rPr>
      </w:pPr>
      <w:r w:rsidRPr="00F82BA8">
        <w:rPr>
          <w:rFonts w:cs="Arial"/>
          <w:color w:val="FF0000"/>
          <w:sz w:val="24"/>
          <w:szCs w:val="24"/>
        </w:rPr>
        <w:br w:type="page"/>
      </w:r>
    </w:p>
    <w:p w14:paraId="0E3F021B" w14:textId="7C5EA9EE" w:rsidR="0077082A" w:rsidRPr="00265662" w:rsidRDefault="0077082A" w:rsidP="00E442BE">
      <w:pPr>
        <w:spacing w:line="480" w:lineRule="auto"/>
        <w:rPr>
          <w:rFonts w:cs="Arial"/>
          <w:b/>
          <w:bCs/>
          <w:sz w:val="24"/>
          <w:szCs w:val="24"/>
        </w:rPr>
      </w:pPr>
      <w:r w:rsidRPr="00265662">
        <w:rPr>
          <w:rFonts w:cs="Arial"/>
          <w:b/>
          <w:bCs/>
          <w:sz w:val="24"/>
          <w:szCs w:val="24"/>
        </w:rPr>
        <w:lastRenderedPageBreak/>
        <w:t>Figures</w:t>
      </w:r>
    </w:p>
    <w:p w14:paraId="0D0C3D90" w14:textId="77777777" w:rsidR="0077082A" w:rsidRPr="006D468F" w:rsidRDefault="0077082A" w:rsidP="00E442BE">
      <w:pPr>
        <w:spacing w:line="480" w:lineRule="auto"/>
        <w:rPr>
          <w:rFonts w:cs="Arial"/>
          <w:sz w:val="24"/>
          <w:szCs w:val="24"/>
        </w:rPr>
      </w:pPr>
      <w:r w:rsidRPr="006D468F">
        <w:rPr>
          <w:rFonts w:cs="Arial"/>
          <w:noProof/>
          <w:sz w:val="24"/>
          <w:szCs w:val="24"/>
        </w:rPr>
        <w:drawing>
          <wp:inline distT="0" distB="0" distL="0" distR="0" wp14:anchorId="75CB4EEE" wp14:editId="143FA66D">
            <wp:extent cx="5731509" cy="4826534"/>
            <wp:effectExtent l="0" t="0" r="0" b="0"/>
            <wp:docPr id="674176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7635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09" cy="4826534"/>
                    </a:xfrm>
                    <a:prstGeom prst="rect">
                      <a:avLst/>
                    </a:prstGeom>
                  </pic:spPr>
                </pic:pic>
              </a:graphicData>
            </a:graphic>
          </wp:inline>
        </w:drawing>
      </w:r>
    </w:p>
    <w:p w14:paraId="29A2871E" w14:textId="53805DB8" w:rsidR="0077082A" w:rsidRPr="006D468F" w:rsidRDefault="0077082A" w:rsidP="00E442BE">
      <w:pPr>
        <w:spacing w:line="480" w:lineRule="auto"/>
        <w:rPr>
          <w:rFonts w:cs="Arial"/>
          <w:sz w:val="24"/>
          <w:szCs w:val="24"/>
        </w:rPr>
      </w:pPr>
      <w:r w:rsidRPr="006D468F">
        <w:rPr>
          <w:rFonts w:cs="Arial"/>
          <w:sz w:val="24"/>
          <w:szCs w:val="24"/>
        </w:rPr>
        <w:t>Figure 1. The relationship between carcass weight and clutch size</w:t>
      </w:r>
      <w:r w:rsidR="006C118B">
        <w:rPr>
          <w:rFonts w:cs="Arial"/>
          <w:sz w:val="24"/>
          <w:szCs w:val="24"/>
        </w:rPr>
        <w:t xml:space="preserve"> </w:t>
      </w:r>
      <w:r w:rsidR="006C118B" w:rsidRPr="006D468F">
        <w:rPr>
          <w:rFonts w:cs="Arial"/>
          <w:sz w:val="24"/>
          <w:szCs w:val="24"/>
        </w:rPr>
        <w:t>(a)</w:t>
      </w:r>
      <w:r w:rsidRPr="006D468F">
        <w:rPr>
          <w:rFonts w:cs="Arial"/>
          <w:sz w:val="24"/>
          <w:szCs w:val="24"/>
        </w:rPr>
        <w:t xml:space="preserve">, </w:t>
      </w:r>
      <w:r w:rsidR="00054BD7" w:rsidRPr="006D468F">
        <w:rPr>
          <w:rFonts w:cs="Arial"/>
          <w:sz w:val="24"/>
          <w:szCs w:val="24"/>
        </w:rPr>
        <w:t>hatching success</w:t>
      </w:r>
      <w:r w:rsidR="006C118B">
        <w:rPr>
          <w:rFonts w:cs="Arial"/>
          <w:sz w:val="24"/>
          <w:szCs w:val="24"/>
        </w:rPr>
        <w:t xml:space="preserve"> </w:t>
      </w:r>
      <w:r w:rsidR="006C118B" w:rsidRPr="006D468F">
        <w:rPr>
          <w:rFonts w:cs="Arial"/>
          <w:sz w:val="24"/>
          <w:szCs w:val="24"/>
        </w:rPr>
        <w:t>(b)</w:t>
      </w:r>
      <w:r w:rsidRPr="006D468F">
        <w:rPr>
          <w:rFonts w:cs="Arial"/>
          <w:sz w:val="24"/>
          <w:szCs w:val="24"/>
        </w:rPr>
        <w:t xml:space="preserve">, </w:t>
      </w:r>
      <w:r w:rsidR="00054BD7" w:rsidRPr="006D468F">
        <w:rPr>
          <w:rFonts w:cs="Arial"/>
          <w:sz w:val="24"/>
          <w:szCs w:val="24"/>
        </w:rPr>
        <w:t>brood size</w:t>
      </w:r>
      <w:r w:rsidR="006C118B">
        <w:rPr>
          <w:rFonts w:cs="Arial"/>
          <w:sz w:val="24"/>
          <w:szCs w:val="24"/>
        </w:rPr>
        <w:t xml:space="preserve"> </w:t>
      </w:r>
      <w:r w:rsidR="006C118B" w:rsidRPr="006D468F">
        <w:rPr>
          <w:rFonts w:cs="Arial"/>
          <w:sz w:val="24"/>
          <w:szCs w:val="24"/>
        </w:rPr>
        <w:t>(c)</w:t>
      </w:r>
      <w:r w:rsidRPr="006D468F">
        <w:rPr>
          <w:rFonts w:cs="Arial"/>
          <w:sz w:val="24"/>
          <w:szCs w:val="24"/>
        </w:rPr>
        <w:t>, and</w:t>
      </w:r>
      <w:r w:rsidR="00D2231F" w:rsidRPr="006D468F">
        <w:rPr>
          <w:rFonts w:cs="Arial"/>
          <w:sz w:val="24"/>
          <w:szCs w:val="24"/>
        </w:rPr>
        <w:t xml:space="preserve"> </w:t>
      </w:r>
      <w:r w:rsidR="00054BD7" w:rsidRPr="006D468F">
        <w:rPr>
          <w:rFonts w:cs="Arial"/>
          <w:sz w:val="24"/>
          <w:szCs w:val="24"/>
        </w:rPr>
        <w:t>brood mass</w:t>
      </w:r>
      <w:r w:rsidR="006C118B">
        <w:rPr>
          <w:rFonts w:cs="Arial"/>
          <w:sz w:val="24"/>
          <w:szCs w:val="24"/>
        </w:rPr>
        <w:t xml:space="preserve"> </w:t>
      </w:r>
      <w:r w:rsidR="006C118B" w:rsidRPr="006D468F">
        <w:rPr>
          <w:rFonts w:cs="Arial"/>
          <w:sz w:val="24"/>
          <w:szCs w:val="24"/>
        </w:rPr>
        <w:t>(d)</w:t>
      </w:r>
      <w:r w:rsidRPr="006D468F">
        <w:rPr>
          <w:rFonts w:cs="Arial"/>
          <w:sz w:val="24"/>
          <w:szCs w:val="24"/>
        </w:rPr>
        <w:t xml:space="preserve"> </w:t>
      </w:r>
      <w:r w:rsidR="00FF05B2" w:rsidRPr="006D468F">
        <w:rPr>
          <w:rFonts w:cs="Arial"/>
          <w:sz w:val="24"/>
          <w:szCs w:val="24"/>
        </w:rPr>
        <w:t>on</w:t>
      </w:r>
      <w:r w:rsidRPr="006D468F">
        <w:rPr>
          <w:rFonts w:cs="Arial"/>
          <w:sz w:val="24"/>
          <w:szCs w:val="24"/>
        </w:rPr>
        <w:t xml:space="preserve"> lab and wild carcasses.</w:t>
      </w:r>
      <w:r w:rsidR="00EA01E2" w:rsidRPr="006D468F">
        <w:rPr>
          <w:rFonts w:cs="Arial"/>
          <w:sz w:val="24"/>
          <w:szCs w:val="24"/>
        </w:rPr>
        <w:t xml:space="preserve"> Note that the observations without any larva were excluded from the brood mass analysis.</w:t>
      </w:r>
    </w:p>
    <w:p w14:paraId="5B266084" w14:textId="77777777" w:rsidR="0077082A" w:rsidRPr="00430F0F" w:rsidRDefault="0077082A" w:rsidP="00E442BE">
      <w:pPr>
        <w:spacing w:line="480" w:lineRule="auto"/>
        <w:rPr>
          <w:rFonts w:cs="Arial"/>
          <w:color w:val="00B050"/>
          <w:sz w:val="24"/>
          <w:szCs w:val="24"/>
        </w:rPr>
      </w:pPr>
    </w:p>
    <w:p w14:paraId="6A5180E4" w14:textId="77777777" w:rsidR="0077082A" w:rsidRPr="00430F0F" w:rsidRDefault="0077082A" w:rsidP="00E442BE">
      <w:pPr>
        <w:spacing w:after="0" w:line="480" w:lineRule="auto"/>
        <w:jc w:val="left"/>
        <w:rPr>
          <w:rFonts w:cs="Arial"/>
          <w:color w:val="00B050"/>
          <w:sz w:val="24"/>
          <w:szCs w:val="24"/>
        </w:rPr>
      </w:pPr>
      <w:r w:rsidRPr="00430F0F">
        <w:rPr>
          <w:rFonts w:cs="Arial"/>
          <w:color w:val="00B050"/>
          <w:sz w:val="24"/>
          <w:szCs w:val="24"/>
        </w:rPr>
        <w:br w:type="page"/>
      </w:r>
    </w:p>
    <w:p w14:paraId="53CA9BF8" w14:textId="77777777" w:rsidR="0077082A" w:rsidRPr="00430F0F" w:rsidRDefault="0077082A" w:rsidP="00E442BE">
      <w:pPr>
        <w:spacing w:line="480" w:lineRule="auto"/>
        <w:jc w:val="center"/>
        <w:rPr>
          <w:rFonts w:cs="Arial"/>
          <w:color w:val="00B050"/>
          <w:sz w:val="24"/>
          <w:szCs w:val="24"/>
        </w:rPr>
      </w:pPr>
      <w:r w:rsidRPr="00430F0F">
        <w:rPr>
          <w:rFonts w:cs="Arial"/>
          <w:noProof/>
          <w:color w:val="00B050"/>
          <w:sz w:val="24"/>
          <w:szCs w:val="24"/>
        </w:rPr>
        <w:lastRenderedPageBreak/>
        <w:drawing>
          <wp:inline distT="0" distB="0" distL="0" distR="0" wp14:anchorId="7874F779" wp14:editId="3C54975D">
            <wp:extent cx="4000500" cy="3200400"/>
            <wp:effectExtent l="0" t="0" r="0" b="0"/>
            <wp:docPr id="67596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60558"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0500" cy="3200400"/>
                    </a:xfrm>
                    <a:prstGeom prst="rect">
                      <a:avLst/>
                    </a:prstGeom>
                  </pic:spPr>
                </pic:pic>
              </a:graphicData>
            </a:graphic>
          </wp:inline>
        </w:drawing>
      </w:r>
    </w:p>
    <w:p w14:paraId="1ECE5D93" w14:textId="03BEC3F3" w:rsidR="0077082A" w:rsidRPr="006D468F" w:rsidRDefault="0077082A" w:rsidP="00E442BE">
      <w:pPr>
        <w:spacing w:line="480" w:lineRule="auto"/>
        <w:rPr>
          <w:rFonts w:cs="Arial"/>
          <w:sz w:val="24"/>
          <w:szCs w:val="24"/>
        </w:rPr>
      </w:pPr>
      <w:r w:rsidRPr="006D468F">
        <w:rPr>
          <w:rFonts w:cs="Arial"/>
          <w:sz w:val="24"/>
          <w:szCs w:val="24"/>
        </w:rPr>
        <w:t xml:space="preserve">Figure 2. </w:t>
      </w:r>
      <w:bookmarkStart w:id="80" w:name="_Hlk166091273"/>
      <w:r w:rsidRPr="006D468F">
        <w:rPr>
          <w:rFonts w:cs="Arial"/>
          <w:sz w:val="24"/>
          <w:szCs w:val="24"/>
        </w:rPr>
        <w:t xml:space="preserve">The relationship between carcass weight and </w:t>
      </w:r>
      <w:r w:rsidR="00FF05B2" w:rsidRPr="006D468F">
        <w:rPr>
          <w:rFonts w:cs="Arial"/>
          <w:sz w:val="24"/>
          <w:szCs w:val="24"/>
        </w:rPr>
        <w:t>carcass use efficiency on</w:t>
      </w:r>
      <w:r w:rsidRPr="006D468F">
        <w:rPr>
          <w:rFonts w:cs="Arial"/>
          <w:sz w:val="24"/>
          <w:szCs w:val="24"/>
        </w:rPr>
        <w:t xml:space="preserve"> lab and wild carcasses.</w:t>
      </w:r>
      <w:bookmarkEnd w:id="80"/>
      <w:r w:rsidRPr="006D468F">
        <w:rPr>
          <w:rFonts w:cs="Arial"/>
          <w:sz w:val="24"/>
          <w:szCs w:val="24"/>
        </w:rPr>
        <w:t xml:space="preserve"> Note that the observations without any larva were excluded from the analysis.</w:t>
      </w:r>
    </w:p>
    <w:p w14:paraId="6DE89A21" w14:textId="77777777" w:rsidR="0077082A" w:rsidRDefault="0077082A" w:rsidP="00E442BE">
      <w:pPr>
        <w:spacing w:after="0" w:line="480" w:lineRule="auto"/>
        <w:jc w:val="left"/>
        <w:rPr>
          <w:rFonts w:cs="Arial"/>
          <w:color w:val="FF0000"/>
          <w:sz w:val="24"/>
          <w:szCs w:val="24"/>
        </w:rPr>
      </w:pPr>
      <w:r>
        <w:rPr>
          <w:rFonts w:cs="Arial"/>
          <w:color w:val="FF0000"/>
          <w:sz w:val="24"/>
          <w:szCs w:val="24"/>
        </w:rPr>
        <w:br w:type="page"/>
      </w:r>
    </w:p>
    <w:p w14:paraId="31372105" w14:textId="67B247E3" w:rsidR="0018015B" w:rsidRDefault="0018015B" w:rsidP="00E442BE">
      <w:pPr>
        <w:spacing w:line="480" w:lineRule="auto"/>
        <w:rPr>
          <w:rFonts w:cs="Arial"/>
          <w:sz w:val="24"/>
          <w:szCs w:val="24"/>
        </w:rPr>
      </w:pPr>
      <w:r>
        <w:rPr>
          <w:rFonts w:cs="Arial"/>
          <w:noProof/>
          <w:sz w:val="24"/>
          <w:szCs w:val="24"/>
        </w:rPr>
        <w:lastRenderedPageBreak/>
        <w:drawing>
          <wp:inline distT="0" distB="0" distL="0" distR="0" wp14:anchorId="3D7CC3B7" wp14:editId="7ACE2EB7">
            <wp:extent cx="5731510" cy="5373370"/>
            <wp:effectExtent l="0" t="0" r="0" b="0"/>
            <wp:docPr id="87263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30480" name="Picture 87263048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373370"/>
                    </a:xfrm>
                    <a:prstGeom prst="rect">
                      <a:avLst/>
                    </a:prstGeom>
                  </pic:spPr>
                </pic:pic>
              </a:graphicData>
            </a:graphic>
          </wp:inline>
        </w:drawing>
      </w:r>
    </w:p>
    <w:p w14:paraId="6FD6C41E" w14:textId="48681D72" w:rsidR="00147718" w:rsidRPr="00147718" w:rsidRDefault="0077082A" w:rsidP="00E442BE">
      <w:pPr>
        <w:spacing w:line="480" w:lineRule="auto"/>
        <w:rPr>
          <w:rFonts w:cs="Arial"/>
          <w:sz w:val="24"/>
          <w:szCs w:val="24"/>
        </w:rPr>
      </w:pPr>
      <w:r w:rsidRPr="00147718">
        <w:rPr>
          <w:rFonts w:cs="Arial"/>
          <w:sz w:val="24"/>
          <w:szCs w:val="24"/>
        </w:rPr>
        <w:t xml:space="preserve">Figure 3. </w:t>
      </w:r>
      <w:r w:rsidR="00313E1C" w:rsidRPr="00147718">
        <w:rPr>
          <w:rFonts w:cs="Arial"/>
          <w:sz w:val="24"/>
          <w:szCs w:val="24"/>
        </w:rPr>
        <w:t>Brood size</w:t>
      </w:r>
      <w:r w:rsidR="00C82470">
        <w:rPr>
          <w:rFonts w:cs="Arial"/>
          <w:sz w:val="24"/>
          <w:szCs w:val="24"/>
        </w:rPr>
        <w:t xml:space="preserve"> </w:t>
      </w:r>
      <w:r w:rsidR="00C82470" w:rsidRPr="00147718">
        <w:rPr>
          <w:rFonts w:cs="Arial"/>
          <w:sz w:val="24"/>
          <w:szCs w:val="24"/>
        </w:rPr>
        <w:t>(a)</w:t>
      </w:r>
      <w:r w:rsidR="00313E1C" w:rsidRPr="00147718">
        <w:rPr>
          <w:rFonts w:cs="Arial"/>
          <w:sz w:val="24"/>
          <w:szCs w:val="24"/>
        </w:rPr>
        <w:t>, brood mass</w:t>
      </w:r>
      <w:r w:rsidR="00C82470">
        <w:rPr>
          <w:rFonts w:cs="Arial"/>
          <w:sz w:val="24"/>
          <w:szCs w:val="24"/>
        </w:rPr>
        <w:t xml:space="preserve"> </w:t>
      </w:r>
      <w:r w:rsidR="00C82470" w:rsidRPr="00147718">
        <w:rPr>
          <w:rFonts w:cs="Arial"/>
          <w:sz w:val="24"/>
          <w:szCs w:val="24"/>
        </w:rPr>
        <w:t>(b)</w:t>
      </w:r>
      <w:r w:rsidR="00313E1C" w:rsidRPr="00147718">
        <w:rPr>
          <w:rFonts w:cs="Arial"/>
          <w:sz w:val="24"/>
          <w:szCs w:val="24"/>
        </w:rPr>
        <w:t>, average larval mass</w:t>
      </w:r>
      <w:r w:rsidR="00C82470">
        <w:rPr>
          <w:rFonts w:cs="Arial"/>
          <w:sz w:val="24"/>
          <w:szCs w:val="24"/>
        </w:rPr>
        <w:t xml:space="preserve"> </w:t>
      </w:r>
      <w:r w:rsidR="00C82470" w:rsidRPr="00147718">
        <w:rPr>
          <w:rFonts w:cs="Arial"/>
          <w:sz w:val="24"/>
          <w:szCs w:val="24"/>
        </w:rPr>
        <w:t>(c)</w:t>
      </w:r>
      <w:r w:rsidR="00313E1C" w:rsidRPr="00147718">
        <w:rPr>
          <w:rFonts w:cs="Arial"/>
          <w:sz w:val="24"/>
          <w:szCs w:val="24"/>
        </w:rPr>
        <w:t>, and</w:t>
      </w:r>
      <w:r w:rsidR="00147718" w:rsidRPr="00147718">
        <w:rPr>
          <w:rFonts w:cs="Arial"/>
          <w:sz w:val="24"/>
          <w:szCs w:val="24"/>
        </w:rPr>
        <w:t xml:space="preserve"> </w:t>
      </w:r>
      <w:r w:rsidR="00313E1C" w:rsidRPr="00147718">
        <w:rPr>
          <w:rFonts w:cs="Arial"/>
          <w:sz w:val="24"/>
          <w:szCs w:val="24"/>
        </w:rPr>
        <w:t>carcass use efficiency</w:t>
      </w:r>
      <w:r w:rsidR="00C82470">
        <w:rPr>
          <w:rFonts w:cs="Arial"/>
          <w:sz w:val="24"/>
          <w:szCs w:val="24"/>
        </w:rPr>
        <w:t xml:space="preserve"> </w:t>
      </w:r>
      <w:r w:rsidR="00C82470" w:rsidRPr="00147718">
        <w:rPr>
          <w:rFonts w:cs="Arial"/>
          <w:sz w:val="24"/>
          <w:szCs w:val="24"/>
        </w:rPr>
        <w:t>(d)</w:t>
      </w:r>
      <w:r w:rsidR="00313E1C" w:rsidRPr="00147718">
        <w:rPr>
          <w:rFonts w:cs="Arial"/>
          <w:sz w:val="24"/>
          <w:szCs w:val="24"/>
        </w:rPr>
        <w:t xml:space="preserve"> on wild </w:t>
      </w:r>
      <w:r w:rsidR="00147718" w:rsidRPr="00147718">
        <w:rPr>
          <w:rFonts w:cs="Arial"/>
          <w:sz w:val="24"/>
          <w:szCs w:val="24"/>
        </w:rPr>
        <w:t xml:space="preserve">mammal, bird, and reptile </w:t>
      </w:r>
      <w:r w:rsidR="00313E1C" w:rsidRPr="00147718">
        <w:rPr>
          <w:rFonts w:cs="Arial"/>
          <w:sz w:val="24"/>
          <w:szCs w:val="24"/>
        </w:rPr>
        <w:t>carcass</w:t>
      </w:r>
      <w:r w:rsidR="00147718" w:rsidRPr="00147718">
        <w:rPr>
          <w:rFonts w:cs="Arial"/>
          <w:sz w:val="24"/>
          <w:szCs w:val="24"/>
        </w:rPr>
        <w:t>es</w:t>
      </w:r>
      <w:r w:rsidR="00313E1C" w:rsidRPr="00147718">
        <w:rPr>
          <w:rFonts w:cs="Arial"/>
          <w:sz w:val="24"/>
          <w:szCs w:val="24"/>
        </w:rPr>
        <w:t>.</w:t>
      </w:r>
      <w:r w:rsidR="00147718" w:rsidRPr="00147718">
        <w:rPr>
          <w:rFonts w:cs="Arial"/>
          <w:sz w:val="24"/>
          <w:szCs w:val="24"/>
        </w:rPr>
        <w:t xml:space="preserve"> </w:t>
      </w:r>
      <w:r w:rsidR="00D55825">
        <w:rPr>
          <w:rFonts w:cs="Arial"/>
          <w:sz w:val="24"/>
          <w:szCs w:val="24"/>
        </w:rPr>
        <w:t xml:space="preserve">Points represent the means and error bars represent the standard errors. </w:t>
      </w:r>
      <w:r w:rsidR="00147718" w:rsidRPr="00147718">
        <w:rPr>
          <w:rFonts w:cs="Arial"/>
          <w:sz w:val="24"/>
          <w:szCs w:val="24"/>
        </w:rPr>
        <w:t>Note that the observations without any larva were excluded from the brood mass analysis.</w:t>
      </w:r>
    </w:p>
    <w:p w14:paraId="1F31F519" w14:textId="77777777" w:rsidR="00DE2C2F" w:rsidRDefault="00DE2C2F">
      <w:pPr>
        <w:spacing w:after="0" w:line="240" w:lineRule="auto"/>
        <w:jc w:val="left"/>
        <w:rPr>
          <w:rFonts w:cs="Arial"/>
          <w:color w:val="FF0000"/>
          <w:sz w:val="24"/>
          <w:szCs w:val="24"/>
        </w:rPr>
      </w:pPr>
      <w:r>
        <w:rPr>
          <w:rFonts w:cs="Arial"/>
          <w:color w:val="FF0000"/>
          <w:sz w:val="24"/>
          <w:szCs w:val="24"/>
        </w:rPr>
        <w:br w:type="page"/>
      </w:r>
    </w:p>
    <w:p w14:paraId="66443477" w14:textId="10BF86F9" w:rsidR="003C2E0B" w:rsidRDefault="00485CD8" w:rsidP="00E442BE">
      <w:pPr>
        <w:spacing w:line="480" w:lineRule="auto"/>
        <w:rPr>
          <w:rFonts w:cs="Arial"/>
          <w:color w:val="FF0000"/>
          <w:sz w:val="24"/>
          <w:szCs w:val="24"/>
        </w:rPr>
      </w:pPr>
      <w:r>
        <w:rPr>
          <w:rFonts w:cs="Arial"/>
          <w:noProof/>
          <w:color w:val="FF0000"/>
          <w:sz w:val="24"/>
          <w:szCs w:val="24"/>
        </w:rPr>
        <w:lastRenderedPageBreak/>
        <w:drawing>
          <wp:inline distT="0" distB="0" distL="0" distR="0" wp14:anchorId="1EA9B54F" wp14:editId="3721572B">
            <wp:extent cx="5731510" cy="8597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04510F24" w14:textId="23E012F6" w:rsidR="0077082A" w:rsidRPr="00BE1E81" w:rsidRDefault="00313E1C" w:rsidP="00E442BE">
      <w:pPr>
        <w:spacing w:line="480" w:lineRule="auto"/>
        <w:rPr>
          <w:rFonts w:cs="Arial"/>
          <w:color w:val="FF0000"/>
          <w:sz w:val="24"/>
          <w:szCs w:val="24"/>
        </w:rPr>
      </w:pPr>
      <w:r w:rsidRPr="00BE1E81">
        <w:rPr>
          <w:rFonts w:cs="Arial"/>
          <w:color w:val="FF0000"/>
          <w:sz w:val="24"/>
          <w:szCs w:val="24"/>
        </w:rPr>
        <w:lastRenderedPageBreak/>
        <w:t xml:space="preserve">Figure 4. </w:t>
      </w:r>
      <w:r w:rsidR="003B6447" w:rsidRPr="00BE1E81">
        <w:rPr>
          <w:rFonts w:cs="Arial"/>
          <w:color w:val="FF0000"/>
          <w:sz w:val="24"/>
          <w:szCs w:val="24"/>
        </w:rPr>
        <w:t>(a–</w:t>
      </w:r>
      <w:r w:rsidR="00A24CD1" w:rsidRPr="00BE1E81">
        <w:rPr>
          <w:rFonts w:cs="Arial"/>
          <w:color w:val="FF0000"/>
          <w:sz w:val="24"/>
          <w:szCs w:val="24"/>
        </w:rPr>
        <w:t>d</w:t>
      </w:r>
      <w:r w:rsidR="003B6447" w:rsidRPr="00BE1E81">
        <w:rPr>
          <w:rFonts w:cs="Arial"/>
          <w:color w:val="FF0000"/>
          <w:sz w:val="24"/>
          <w:szCs w:val="24"/>
        </w:rPr>
        <w:t xml:space="preserve">) </w:t>
      </w:r>
      <w:r w:rsidR="0077082A" w:rsidRPr="00BE1E81">
        <w:rPr>
          <w:rFonts w:cs="Arial"/>
          <w:color w:val="FF0000"/>
          <w:sz w:val="24"/>
          <w:szCs w:val="24"/>
        </w:rPr>
        <w:t xml:space="preserve">Nutritional composition </w:t>
      </w:r>
      <w:r w:rsidR="0065200B" w:rsidRPr="00BE1E81">
        <w:rPr>
          <w:rFonts w:cs="Arial"/>
          <w:color w:val="FF0000"/>
          <w:sz w:val="24"/>
          <w:szCs w:val="24"/>
        </w:rPr>
        <w:t xml:space="preserve">of </w:t>
      </w:r>
      <w:r w:rsidR="00CF2FD0" w:rsidRPr="00BE1E81">
        <w:rPr>
          <w:rFonts w:cs="Arial"/>
          <w:color w:val="FF0000"/>
          <w:sz w:val="24"/>
          <w:szCs w:val="24"/>
        </w:rPr>
        <w:t xml:space="preserve">lab </w:t>
      </w:r>
      <w:r w:rsidR="003B6447" w:rsidRPr="00BE1E81">
        <w:rPr>
          <w:rFonts w:cs="Arial"/>
          <w:color w:val="FF0000"/>
          <w:sz w:val="24"/>
          <w:szCs w:val="24"/>
        </w:rPr>
        <w:t>and</w:t>
      </w:r>
      <w:r w:rsidR="008C5199" w:rsidRPr="00BE1E81">
        <w:rPr>
          <w:rFonts w:cs="Arial"/>
          <w:color w:val="FF0000"/>
          <w:sz w:val="24"/>
          <w:szCs w:val="24"/>
        </w:rPr>
        <w:t xml:space="preserve"> </w:t>
      </w:r>
      <w:r w:rsidR="00CF2FD0" w:rsidRPr="00BE1E81">
        <w:rPr>
          <w:rFonts w:cs="Arial"/>
          <w:color w:val="FF0000"/>
          <w:sz w:val="24"/>
          <w:szCs w:val="24"/>
        </w:rPr>
        <w:t>wild carcasses</w:t>
      </w:r>
      <w:r w:rsidR="008C5199" w:rsidRPr="00BE1E81">
        <w:rPr>
          <w:rFonts w:cs="Arial"/>
          <w:color w:val="FF0000"/>
          <w:sz w:val="24"/>
          <w:szCs w:val="24"/>
        </w:rPr>
        <w:t xml:space="preserve"> </w:t>
      </w:r>
      <w:r w:rsidR="00CF2FD0" w:rsidRPr="00BE1E81">
        <w:rPr>
          <w:rFonts w:cs="Arial"/>
          <w:color w:val="FF0000"/>
          <w:sz w:val="24"/>
          <w:szCs w:val="24"/>
        </w:rPr>
        <w:t>a</w:t>
      </w:r>
      <w:r w:rsidR="003B6447" w:rsidRPr="00BE1E81">
        <w:rPr>
          <w:rFonts w:cs="Arial"/>
          <w:color w:val="FF0000"/>
          <w:sz w:val="24"/>
          <w:szCs w:val="24"/>
        </w:rPr>
        <w:t>s well as</w:t>
      </w:r>
      <w:r w:rsidR="00CF2FD0" w:rsidRPr="00BE1E81">
        <w:rPr>
          <w:rFonts w:cs="Arial"/>
          <w:color w:val="FF0000"/>
          <w:sz w:val="24"/>
          <w:szCs w:val="24"/>
        </w:rPr>
        <w:t xml:space="preserve"> </w:t>
      </w:r>
      <w:r w:rsidR="00767F2D" w:rsidRPr="00BE1E81">
        <w:rPr>
          <w:rFonts w:cs="Arial"/>
          <w:color w:val="FF0000"/>
          <w:sz w:val="24"/>
          <w:szCs w:val="24"/>
        </w:rPr>
        <w:t>wild mammal, bird, and reptile carcasses</w:t>
      </w:r>
      <w:r w:rsidR="003B6447" w:rsidRPr="00BE1E81">
        <w:rPr>
          <w:rFonts w:cs="Arial"/>
          <w:color w:val="FF0000"/>
          <w:sz w:val="24"/>
          <w:szCs w:val="24"/>
        </w:rPr>
        <w:t>. (</w:t>
      </w:r>
      <w:r w:rsidR="00A24CD1" w:rsidRPr="00BE1E81">
        <w:rPr>
          <w:rFonts w:cs="Arial"/>
          <w:color w:val="FF0000"/>
          <w:sz w:val="24"/>
          <w:szCs w:val="24"/>
        </w:rPr>
        <w:t>d–e</w:t>
      </w:r>
      <w:r w:rsidR="003B6447" w:rsidRPr="00BE1E81">
        <w:rPr>
          <w:rFonts w:cs="Arial"/>
          <w:color w:val="FF0000"/>
          <w:sz w:val="24"/>
          <w:szCs w:val="24"/>
        </w:rPr>
        <w:t>) L</w:t>
      </w:r>
      <w:r w:rsidR="0077082A" w:rsidRPr="00BE1E81">
        <w:rPr>
          <w:rFonts w:cs="Arial"/>
          <w:color w:val="FF0000"/>
          <w:sz w:val="24"/>
          <w:szCs w:val="24"/>
        </w:rPr>
        <w:t>arval growth</w:t>
      </w:r>
      <w:r w:rsidR="003B6447" w:rsidRPr="00BE1E81">
        <w:rPr>
          <w:rFonts w:cs="Arial"/>
          <w:color w:val="FF0000"/>
          <w:sz w:val="24"/>
          <w:szCs w:val="24"/>
        </w:rPr>
        <w:t xml:space="preserve"> on lab and wild carcasses as well as wild mammal, bird, and reptile carcasses. </w:t>
      </w:r>
      <w:r w:rsidR="00DC0F83" w:rsidRPr="00BE1E81">
        <w:rPr>
          <w:rFonts w:cs="Arial"/>
          <w:color w:val="FF0000"/>
          <w:sz w:val="24"/>
          <w:szCs w:val="24"/>
        </w:rPr>
        <w:t>Points represent the means and error bars represent the standard errors.</w:t>
      </w:r>
    </w:p>
    <w:p w14:paraId="34BE8317" w14:textId="77777777" w:rsidR="0077082A" w:rsidRPr="00075D62" w:rsidRDefault="0077082A" w:rsidP="00E442BE">
      <w:pPr>
        <w:spacing w:line="480" w:lineRule="auto"/>
        <w:rPr>
          <w:rFonts w:cs="Arial"/>
          <w:color w:val="FF0000"/>
          <w:sz w:val="24"/>
          <w:szCs w:val="24"/>
        </w:rPr>
      </w:pPr>
    </w:p>
    <w:p w14:paraId="0BB7C6E0" w14:textId="77777777" w:rsidR="0077082A" w:rsidRDefault="0077082A" w:rsidP="00E442BE">
      <w:pPr>
        <w:spacing w:after="0" w:line="480" w:lineRule="auto"/>
        <w:jc w:val="left"/>
        <w:rPr>
          <w:rFonts w:cs="Arial"/>
          <w:color w:val="FF0000"/>
          <w:sz w:val="24"/>
          <w:szCs w:val="24"/>
        </w:rPr>
      </w:pPr>
      <w:r>
        <w:rPr>
          <w:rFonts w:cs="Arial"/>
          <w:color w:val="FF0000"/>
          <w:sz w:val="24"/>
          <w:szCs w:val="24"/>
        </w:rPr>
        <w:br w:type="page"/>
      </w:r>
    </w:p>
    <w:p w14:paraId="245537B9" w14:textId="77777777" w:rsidR="0077082A" w:rsidRDefault="0077082A" w:rsidP="00E442BE">
      <w:pPr>
        <w:spacing w:line="480" w:lineRule="auto"/>
        <w:jc w:val="center"/>
        <w:rPr>
          <w:rFonts w:cs="Arial"/>
          <w:sz w:val="24"/>
          <w:szCs w:val="24"/>
        </w:rPr>
      </w:pPr>
      <w:r>
        <w:rPr>
          <w:rFonts w:cs="Arial"/>
          <w:noProof/>
          <w:sz w:val="24"/>
          <w:szCs w:val="24"/>
        </w:rPr>
        <w:lastRenderedPageBreak/>
        <w:drawing>
          <wp:inline distT="0" distB="0" distL="0" distR="0" wp14:anchorId="49DBF405" wp14:editId="2C40D83F">
            <wp:extent cx="4000500" cy="3200400"/>
            <wp:effectExtent l="0" t="0" r="0" b="0"/>
            <wp:docPr id="1787347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47225"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00500" cy="3200400"/>
                    </a:xfrm>
                    <a:prstGeom prst="rect">
                      <a:avLst/>
                    </a:prstGeom>
                  </pic:spPr>
                </pic:pic>
              </a:graphicData>
            </a:graphic>
          </wp:inline>
        </w:drawing>
      </w:r>
    </w:p>
    <w:p w14:paraId="03BD70CD" w14:textId="34671A35" w:rsidR="007B6816" w:rsidRDefault="0077082A" w:rsidP="005109AE">
      <w:pPr>
        <w:spacing w:line="480" w:lineRule="auto"/>
        <w:rPr>
          <w:rFonts w:cs="Arial"/>
          <w:sz w:val="24"/>
          <w:szCs w:val="24"/>
        </w:rPr>
      </w:pPr>
      <w:r w:rsidRPr="006D468F">
        <w:rPr>
          <w:rFonts w:cs="Arial"/>
          <w:sz w:val="24"/>
          <w:szCs w:val="24"/>
        </w:rPr>
        <w:t xml:space="preserve">Figure </w:t>
      </w:r>
      <w:r w:rsidR="00827E05" w:rsidRPr="006D468F">
        <w:rPr>
          <w:rFonts w:cs="Arial"/>
          <w:sz w:val="24"/>
          <w:szCs w:val="24"/>
        </w:rPr>
        <w:t>5</w:t>
      </w:r>
      <w:r w:rsidRPr="006D468F">
        <w:rPr>
          <w:rFonts w:cs="Arial"/>
          <w:sz w:val="24"/>
          <w:szCs w:val="24"/>
        </w:rPr>
        <w:t xml:space="preserve">. The relationship between larval density and average larval mass </w:t>
      </w:r>
      <w:r w:rsidR="000A0EA4" w:rsidRPr="006D468F">
        <w:rPr>
          <w:rFonts w:cs="Arial"/>
          <w:sz w:val="24"/>
          <w:szCs w:val="24"/>
        </w:rPr>
        <w:t>on</w:t>
      </w:r>
      <w:r w:rsidRPr="006D468F">
        <w:rPr>
          <w:rFonts w:cs="Arial"/>
          <w:sz w:val="24"/>
          <w:szCs w:val="24"/>
        </w:rPr>
        <w:t xml:space="preserve"> lab and wild carcasses.</w:t>
      </w:r>
      <w:r w:rsidR="007B6816">
        <w:rPr>
          <w:rFonts w:cs="Arial"/>
          <w:sz w:val="24"/>
          <w:szCs w:val="24"/>
        </w:rPr>
        <w:br/>
      </w:r>
      <w:r w:rsidR="007B6816">
        <w:rPr>
          <w:rFonts w:cs="Arial"/>
          <w:sz w:val="24"/>
          <w:szCs w:val="24"/>
        </w:rPr>
        <w:br/>
      </w:r>
    </w:p>
    <w:p w14:paraId="7265391E" w14:textId="77777777" w:rsidR="007B6816" w:rsidRDefault="007B6816">
      <w:pPr>
        <w:spacing w:after="0" w:line="240" w:lineRule="auto"/>
        <w:jc w:val="left"/>
        <w:rPr>
          <w:rFonts w:cs="Arial"/>
          <w:sz w:val="24"/>
          <w:szCs w:val="24"/>
        </w:rPr>
      </w:pPr>
      <w:r>
        <w:rPr>
          <w:rFonts w:cs="Arial"/>
          <w:sz w:val="24"/>
          <w:szCs w:val="24"/>
        </w:rPr>
        <w:br w:type="page"/>
      </w:r>
    </w:p>
    <w:p w14:paraId="7526E5F8" w14:textId="31BE8CDF" w:rsidR="007B6816" w:rsidRPr="00656FC6" w:rsidRDefault="007B6816" w:rsidP="007B6816">
      <w:pPr>
        <w:spacing w:line="480" w:lineRule="auto"/>
        <w:rPr>
          <w:rFonts w:cs="Arial"/>
          <w:b/>
          <w:bCs/>
          <w:sz w:val="24"/>
          <w:szCs w:val="24"/>
        </w:rPr>
      </w:pPr>
      <w:r w:rsidRPr="00656FC6">
        <w:rPr>
          <w:rFonts w:cs="Arial"/>
          <w:b/>
          <w:bCs/>
          <w:sz w:val="24"/>
          <w:szCs w:val="24"/>
        </w:rPr>
        <w:lastRenderedPageBreak/>
        <w:t>Table</w:t>
      </w:r>
      <w:r>
        <w:rPr>
          <w:rFonts w:cs="Arial"/>
          <w:b/>
          <w:bCs/>
          <w:sz w:val="24"/>
          <w:szCs w:val="24"/>
        </w:rPr>
        <w:t>s</w:t>
      </w:r>
    </w:p>
    <w:p w14:paraId="304D3A3F" w14:textId="35ED8C2A" w:rsidR="007B6816" w:rsidRPr="00265662" w:rsidRDefault="007B6816" w:rsidP="007B6816">
      <w:pPr>
        <w:spacing w:line="480" w:lineRule="auto"/>
        <w:rPr>
          <w:rFonts w:cs="Arial"/>
          <w:sz w:val="24"/>
          <w:szCs w:val="24"/>
        </w:rPr>
      </w:pPr>
      <w:r w:rsidRPr="00265662">
        <w:rPr>
          <w:rFonts w:cs="Arial"/>
          <w:sz w:val="24"/>
          <w:szCs w:val="24"/>
        </w:rPr>
        <w:t xml:space="preserve">Table 1. A summary of the GLMM results for the breeding outcomes and carcass use efficiency of the burying beetle </w:t>
      </w:r>
      <w:r w:rsidRPr="00265662">
        <w:rPr>
          <w:rFonts w:cs="Arial"/>
          <w:i/>
          <w:iCs/>
          <w:sz w:val="24"/>
          <w:szCs w:val="24"/>
        </w:rPr>
        <w:t>N. nepalensis</w:t>
      </w:r>
      <w:r w:rsidRPr="00265662">
        <w:rPr>
          <w:rFonts w:cs="Arial"/>
          <w:sz w:val="24"/>
          <w:szCs w:val="24"/>
        </w:rPr>
        <w:t>. The pronotum widths of the parents and parent generation were included as the covariates in all models.</w:t>
      </w:r>
    </w:p>
    <w:tbl>
      <w:tblPr>
        <w:tblStyle w:val="TableGrid"/>
        <w:tblW w:w="9048" w:type="dxa"/>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946"/>
        <w:gridCol w:w="1769"/>
        <w:gridCol w:w="1769"/>
        <w:gridCol w:w="1864"/>
      </w:tblGrid>
      <w:tr w:rsidR="007B6816" w:rsidRPr="00265662" w14:paraId="42639A76" w14:textId="77777777" w:rsidTr="002E2162">
        <w:trPr>
          <w:trHeight w:val="494"/>
        </w:trPr>
        <w:tc>
          <w:tcPr>
            <w:tcW w:w="2700" w:type="dxa"/>
            <w:vMerge w:val="restart"/>
            <w:tcBorders>
              <w:top w:val="single" w:sz="4" w:space="0" w:color="auto"/>
            </w:tcBorders>
            <w:vAlign w:val="center"/>
          </w:tcPr>
          <w:p w14:paraId="1DC05097" w14:textId="77777777" w:rsidR="007B6816" w:rsidRPr="00265662" w:rsidRDefault="007B6816" w:rsidP="002E2162">
            <w:pPr>
              <w:spacing w:after="0" w:line="240" w:lineRule="auto"/>
              <w:jc w:val="center"/>
              <w:rPr>
                <w:rFonts w:cs="Arial"/>
                <w:sz w:val="24"/>
                <w:szCs w:val="24"/>
              </w:rPr>
            </w:pPr>
            <w:r w:rsidRPr="00265662">
              <w:rPr>
                <w:rFonts w:cs="Arial"/>
                <w:sz w:val="24"/>
                <w:szCs w:val="24"/>
              </w:rPr>
              <w:t>Model response</w:t>
            </w:r>
          </w:p>
        </w:tc>
        <w:tc>
          <w:tcPr>
            <w:tcW w:w="946" w:type="dxa"/>
            <w:vMerge w:val="restart"/>
            <w:tcBorders>
              <w:top w:val="single" w:sz="4" w:space="0" w:color="auto"/>
            </w:tcBorders>
            <w:vAlign w:val="center"/>
          </w:tcPr>
          <w:p w14:paraId="75E07231" w14:textId="77777777" w:rsidR="007B6816" w:rsidRPr="00265662" w:rsidRDefault="007B6816" w:rsidP="002E2162">
            <w:pPr>
              <w:spacing w:after="0" w:line="240" w:lineRule="auto"/>
              <w:jc w:val="center"/>
              <w:rPr>
                <w:rFonts w:cs="Arial"/>
                <w:i/>
                <w:iCs/>
                <w:sz w:val="24"/>
                <w:szCs w:val="24"/>
              </w:rPr>
            </w:pPr>
            <w:r w:rsidRPr="00265662">
              <w:rPr>
                <w:rFonts w:cs="Arial"/>
                <w:i/>
                <w:iCs/>
                <w:sz w:val="24"/>
                <w:szCs w:val="24"/>
              </w:rPr>
              <w:t>n</w:t>
            </w:r>
          </w:p>
        </w:tc>
        <w:tc>
          <w:tcPr>
            <w:tcW w:w="5402" w:type="dxa"/>
            <w:gridSpan w:val="3"/>
            <w:tcBorders>
              <w:top w:val="single" w:sz="4" w:space="0" w:color="auto"/>
              <w:bottom w:val="single" w:sz="4" w:space="0" w:color="auto"/>
            </w:tcBorders>
            <w:vAlign w:val="center"/>
          </w:tcPr>
          <w:p w14:paraId="3E89AAA0" w14:textId="77777777" w:rsidR="007B6816" w:rsidRPr="00265662" w:rsidRDefault="007B6816" w:rsidP="002E2162">
            <w:pPr>
              <w:spacing w:after="0" w:line="240" w:lineRule="auto"/>
              <w:jc w:val="center"/>
              <w:rPr>
                <w:rFonts w:cs="Arial"/>
                <w:i/>
                <w:iCs/>
                <w:sz w:val="24"/>
                <w:szCs w:val="24"/>
              </w:rPr>
            </w:pPr>
            <w:r w:rsidRPr="00265662">
              <w:rPr>
                <w:rFonts w:cs="Arial"/>
                <w:i/>
                <w:iCs/>
                <w:sz w:val="24"/>
                <w:szCs w:val="24"/>
              </w:rPr>
              <w:t>P</w:t>
            </w:r>
          </w:p>
        </w:tc>
      </w:tr>
      <w:tr w:rsidR="007B6816" w:rsidRPr="00265662" w14:paraId="583C81E1" w14:textId="77777777" w:rsidTr="002E2162">
        <w:trPr>
          <w:trHeight w:val="620"/>
        </w:trPr>
        <w:tc>
          <w:tcPr>
            <w:tcW w:w="2700" w:type="dxa"/>
            <w:vMerge/>
            <w:tcBorders>
              <w:bottom w:val="single" w:sz="4" w:space="0" w:color="auto"/>
            </w:tcBorders>
            <w:vAlign w:val="center"/>
          </w:tcPr>
          <w:p w14:paraId="02296EA6" w14:textId="77777777" w:rsidR="007B6816" w:rsidRPr="00265662" w:rsidRDefault="007B6816" w:rsidP="002E2162">
            <w:pPr>
              <w:spacing w:after="0" w:line="240" w:lineRule="auto"/>
              <w:jc w:val="center"/>
              <w:rPr>
                <w:rFonts w:cs="Arial"/>
                <w:sz w:val="24"/>
                <w:szCs w:val="24"/>
              </w:rPr>
            </w:pPr>
          </w:p>
        </w:tc>
        <w:tc>
          <w:tcPr>
            <w:tcW w:w="946" w:type="dxa"/>
            <w:vMerge/>
            <w:tcBorders>
              <w:bottom w:val="single" w:sz="4" w:space="0" w:color="auto"/>
            </w:tcBorders>
            <w:vAlign w:val="center"/>
          </w:tcPr>
          <w:p w14:paraId="0A867840" w14:textId="77777777" w:rsidR="007B6816" w:rsidRPr="00265662" w:rsidRDefault="007B6816" w:rsidP="002E2162">
            <w:pPr>
              <w:spacing w:after="0" w:line="240" w:lineRule="auto"/>
              <w:jc w:val="center"/>
              <w:rPr>
                <w:rFonts w:cs="Arial"/>
                <w:i/>
                <w:iCs/>
                <w:sz w:val="24"/>
                <w:szCs w:val="24"/>
              </w:rPr>
            </w:pPr>
          </w:p>
        </w:tc>
        <w:tc>
          <w:tcPr>
            <w:tcW w:w="1769" w:type="dxa"/>
            <w:tcBorders>
              <w:top w:val="single" w:sz="4" w:space="0" w:color="auto"/>
              <w:bottom w:val="single" w:sz="4" w:space="0" w:color="auto"/>
            </w:tcBorders>
            <w:vAlign w:val="center"/>
          </w:tcPr>
          <w:p w14:paraId="63BFED97" w14:textId="77777777" w:rsidR="007B6816" w:rsidRPr="00265662" w:rsidRDefault="007B6816" w:rsidP="002E2162">
            <w:pPr>
              <w:spacing w:after="0" w:line="240" w:lineRule="auto"/>
              <w:jc w:val="center"/>
              <w:rPr>
                <w:rFonts w:cs="Arial"/>
                <w:sz w:val="22"/>
                <w:szCs w:val="22"/>
              </w:rPr>
            </w:pPr>
            <w:r w:rsidRPr="00265662">
              <w:rPr>
                <w:rFonts w:cs="Arial"/>
                <w:sz w:val="22"/>
                <w:szCs w:val="22"/>
              </w:rPr>
              <w:t>Carcass weight</w:t>
            </w:r>
          </w:p>
        </w:tc>
        <w:tc>
          <w:tcPr>
            <w:tcW w:w="1769" w:type="dxa"/>
            <w:tcBorders>
              <w:top w:val="single" w:sz="4" w:space="0" w:color="auto"/>
              <w:bottom w:val="single" w:sz="4" w:space="0" w:color="auto"/>
            </w:tcBorders>
            <w:vAlign w:val="center"/>
          </w:tcPr>
          <w:p w14:paraId="550AAF7C" w14:textId="77777777" w:rsidR="007B6816" w:rsidRPr="00265662" w:rsidRDefault="007B6816" w:rsidP="002E2162">
            <w:pPr>
              <w:spacing w:after="0" w:line="240" w:lineRule="auto"/>
              <w:jc w:val="center"/>
              <w:rPr>
                <w:rFonts w:cs="Arial"/>
                <w:sz w:val="22"/>
                <w:szCs w:val="22"/>
              </w:rPr>
            </w:pPr>
            <w:r w:rsidRPr="00265662">
              <w:rPr>
                <w:rFonts w:cs="Arial"/>
                <w:sz w:val="22"/>
                <w:szCs w:val="22"/>
              </w:rPr>
              <w:t>Carcass source</w:t>
            </w:r>
          </w:p>
        </w:tc>
        <w:tc>
          <w:tcPr>
            <w:tcW w:w="1864" w:type="dxa"/>
            <w:tcBorders>
              <w:top w:val="single" w:sz="4" w:space="0" w:color="auto"/>
              <w:bottom w:val="single" w:sz="4" w:space="0" w:color="auto"/>
            </w:tcBorders>
            <w:vAlign w:val="center"/>
          </w:tcPr>
          <w:p w14:paraId="15FAF959" w14:textId="77777777" w:rsidR="007B6816" w:rsidRPr="00265662" w:rsidRDefault="007B6816" w:rsidP="002E2162">
            <w:pPr>
              <w:spacing w:after="0" w:line="240" w:lineRule="auto"/>
              <w:jc w:val="center"/>
              <w:rPr>
                <w:rFonts w:cs="Arial"/>
                <w:sz w:val="22"/>
                <w:szCs w:val="22"/>
              </w:rPr>
            </w:pPr>
            <w:r w:rsidRPr="00265662">
              <w:rPr>
                <w:rFonts w:cs="Arial"/>
                <w:sz w:val="22"/>
                <w:szCs w:val="22"/>
              </w:rPr>
              <w:t>Weight × Source</w:t>
            </w:r>
          </w:p>
        </w:tc>
      </w:tr>
      <w:tr w:rsidR="007B6816" w:rsidRPr="00265662" w14:paraId="7CA160CA" w14:textId="77777777" w:rsidTr="002E2162">
        <w:trPr>
          <w:trHeight w:val="716"/>
        </w:trPr>
        <w:tc>
          <w:tcPr>
            <w:tcW w:w="2700" w:type="dxa"/>
            <w:tcBorders>
              <w:top w:val="single" w:sz="4" w:space="0" w:color="auto"/>
            </w:tcBorders>
            <w:vAlign w:val="center"/>
          </w:tcPr>
          <w:p w14:paraId="244F7792" w14:textId="77777777" w:rsidR="007B6816" w:rsidRPr="00265662" w:rsidRDefault="007B6816" w:rsidP="002E2162">
            <w:pPr>
              <w:spacing w:after="0" w:line="240" w:lineRule="auto"/>
              <w:jc w:val="center"/>
              <w:rPr>
                <w:rFonts w:cs="Arial"/>
                <w:sz w:val="24"/>
                <w:szCs w:val="24"/>
              </w:rPr>
            </w:pPr>
            <w:r w:rsidRPr="00265662">
              <w:rPr>
                <w:rFonts w:cs="Arial"/>
                <w:sz w:val="24"/>
                <w:szCs w:val="24"/>
              </w:rPr>
              <w:t>Clutch size</w:t>
            </w:r>
          </w:p>
        </w:tc>
        <w:tc>
          <w:tcPr>
            <w:tcW w:w="946" w:type="dxa"/>
            <w:tcBorders>
              <w:top w:val="single" w:sz="4" w:space="0" w:color="auto"/>
            </w:tcBorders>
            <w:vAlign w:val="center"/>
          </w:tcPr>
          <w:p w14:paraId="17AAE5EC" w14:textId="77777777" w:rsidR="007B6816" w:rsidRPr="00265662" w:rsidRDefault="007B6816" w:rsidP="002E2162">
            <w:pPr>
              <w:spacing w:after="0" w:line="240" w:lineRule="auto"/>
              <w:jc w:val="center"/>
              <w:rPr>
                <w:rFonts w:cs="Arial"/>
                <w:sz w:val="24"/>
                <w:szCs w:val="24"/>
              </w:rPr>
            </w:pPr>
            <w:r w:rsidRPr="00265662">
              <w:rPr>
                <w:rFonts w:cs="Arial"/>
                <w:sz w:val="24"/>
                <w:szCs w:val="24"/>
              </w:rPr>
              <w:t>210</w:t>
            </w:r>
            <w:r w:rsidRPr="00265662">
              <w:rPr>
                <w:rFonts w:cs="Arial"/>
                <w:sz w:val="24"/>
                <w:szCs w:val="24"/>
                <w:vertAlign w:val="superscript"/>
              </w:rPr>
              <w:t>a</w:t>
            </w:r>
          </w:p>
        </w:tc>
        <w:tc>
          <w:tcPr>
            <w:tcW w:w="1769" w:type="dxa"/>
            <w:tcBorders>
              <w:top w:val="single" w:sz="4" w:space="0" w:color="auto"/>
            </w:tcBorders>
            <w:vAlign w:val="center"/>
          </w:tcPr>
          <w:p w14:paraId="124345F6" w14:textId="77777777" w:rsidR="007B6816" w:rsidRPr="00265662" w:rsidRDefault="007B6816" w:rsidP="002E2162">
            <w:pPr>
              <w:spacing w:after="0" w:line="240" w:lineRule="auto"/>
              <w:jc w:val="center"/>
              <w:rPr>
                <w:rFonts w:cs="Arial"/>
                <w:sz w:val="24"/>
                <w:szCs w:val="24"/>
              </w:rPr>
            </w:pPr>
            <w:r w:rsidRPr="00265662">
              <w:rPr>
                <w:rFonts w:cs="Arial"/>
                <w:sz w:val="24"/>
                <w:szCs w:val="24"/>
              </w:rPr>
              <w:t>&lt; 0.001</w:t>
            </w:r>
          </w:p>
        </w:tc>
        <w:tc>
          <w:tcPr>
            <w:tcW w:w="1769" w:type="dxa"/>
            <w:tcBorders>
              <w:top w:val="single" w:sz="4" w:space="0" w:color="auto"/>
            </w:tcBorders>
            <w:vAlign w:val="center"/>
          </w:tcPr>
          <w:p w14:paraId="39DF9CD3" w14:textId="77777777" w:rsidR="007B6816" w:rsidRPr="00265662" w:rsidRDefault="007B6816" w:rsidP="002E2162">
            <w:pPr>
              <w:spacing w:after="0" w:line="240" w:lineRule="auto"/>
              <w:jc w:val="center"/>
              <w:rPr>
                <w:rFonts w:cs="Arial"/>
                <w:sz w:val="24"/>
                <w:szCs w:val="24"/>
              </w:rPr>
            </w:pPr>
            <w:r w:rsidRPr="00265662">
              <w:rPr>
                <w:rFonts w:cs="Arial"/>
                <w:sz w:val="24"/>
                <w:szCs w:val="24"/>
              </w:rPr>
              <w:t>0.39</w:t>
            </w:r>
          </w:p>
        </w:tc>
        <w:tc>
          <w:tcPr>
            <w:tcW w:w="1864" w:type="dxa"/>
            <w:tcBorders>
              <w:top w:val="single" w:sz="4" w:space="0" w:color="auto"/>
            </w:tcBorders>
            <w:vAlign w:val="center"/>
          </w:tcPr>
          <w:p w14:paraId="529015CE" w14:textId="77777777" w:rsidR="007B6816" w:rsidRPr="00265662" w:rsidRDefault="007B6816" w:rsidP="002E2162">
            <w:pPr>
              <w:spacing w:after="0" w:line="240" w:lineRule="auto"/>
              <w:jc w:val="center"/>
              <w:rPr>
                <w:rFonts w:cs="Arial"/>
                <w:sz w:val="24"/>
                <w:szCs w:val="24"/>
              </w:rPr>
            </w:pPr>
            <w:r w:rsidRPr="00265662">
              <w:rPr>
                <w:rFonts w:cs="Arial"/>
                <w:sz w:val="24"/>
                <w:szCs w:val="24"/>
              </w:rPr>
              <w:t>0.24</w:t>
            </w:r>
          </w:p>
        </w:tc>
      </w:tr>
      <w:tr w:rsidR="007B6816" w:rsidRPr="00265662" w14:paraId="16A68056" w14:textId="77777777" w:rsidTr="002E2162">
        <w:trPr>
          <w:trHeight w:val="716"/>
        </w:trPr>
        <w:tc>
          <w:tcPr>
            <w:tcW w:w="2700" w:type="dxa"/>
            <w:vAlign w:val="center"/>
          </w:tcPr>
          <w:p w14:paraId="560B273C" w14:textId="77777777" w:rsidR="007B6816" w:rsidRPr="00265662" w:rsidRDefault="007B6816" w:rsidP="002E2162">
            <w:pPr>
              <w:spacing w:after="0" w:line="240" w:lineRule="auto"/>
              <w:jc w:val="center"/>
              <w:rPr>
                <w:rFonts w:cs="Arial"/>
                <w:sz w:val="24"/>
                <w:szCs w:val="24"/>
              </w:rPr>
            </w:pPr>
            <w:r w:rsidRPr="00265662">
              <w:rPr>
                <w:rFonts w:cs="Arial"/>
                <w:sz w:val="24"/>
                <w:szCs w:val="24"/>
              </w:rPr>
              <w:t>Hatching success</w:t>
            </w:r>
          </w:p>
        </w:tc>
        <w:tc>
          <w:tcPr>
            <w:tcW w:w="946" w:type="dxa"/>
            <w:vAlign w:val="center"/>
          </w:tcPr>
          <w:p w14:paraId="04ECFA66" w14:textId="77777777" w:rsidR="007B6816" w:rsidRPr="00265662" w:rsidRDefault="007B6816" w:rsidP="002E2162">
            <w:pPr>
              <w:spacing w:after="0" w:line="240" w:lineRule="auto"/>
              <w:jc w:val="center"/>
              <w:rPr>
                <w:rFonts w:cs="Arial"/>
                <w:sz w:val="24"/>
                <w:szCs w:val="24"/>
              </w:rPr>
            </w:pPr>
            <w:r w:rsidRPr="00265662">
              <w:rPr>
                <w:rFonts w:cs="Arial"/>
                <w:sz w:val="24"/>
                <w:szCs w:val="24"/>
              </w:rPr>
              <w:t>176</w:t>
            </w:r>
            <w:r w:rsidRPr="00265662">
              <w:rPr>
                <w:rFonts w:cs="Arial"/>
                <w:sz w:val="24"/>
                <w:szCs w:val="24"/>
                <w:vertAlign w:val="superscript"/>
              </w:rPr>
              <w:t>b</w:t>
            </w:r>
          </w:p>
        </w:tc>
        <w:tc>
          <w:tcPr>
            <w:tcW w:w="1769" w:type="dxa"/>
            <w:vAlign w:val="center"/>
          </w:tcPr>
          <w:p w14:paraId="124EC71E" w14:textId="77777777" w:rsidR="007B6816" w:rsidRPr="00265662" w:rsidRDefault="007B6816" w:rsidP="002E2162">
            <w:pPr>
              <w:spacing w:after="0" w:line="240" w:lineRule="auto"/>
              <w:jc w:val="center"/>
              <w:rPr>
                <w:rFonts w:cs="Arial"/>
                <w:sz w:val="24"/>
                <w:szCs w:val="24"/>
              </w:rPr>
            </w:pPr>
            <w:r w:rsidRPr="00265662">
              <w:rPr>
                <w:rFonts w:cs="Arial"/>
                <w:sz w:val="24"/>
                <w:szCs w:val="24"/>
              </w:rPr>
              <w:t>&lt; 0.001</w:t>
            </w:r>
          </w:p>
        </w:tc>
        <w:tc>
          <w:tcPr>
            <w:tcW w:w="1769" w:type="dxa"/>
            <w:vAlign w:val="center"/>
          </w:tcPr>
          <w:p w14:paraId="733975E1" w14:textId="77777777" w:rsidR="007B6816" w:rsidRPr="00265662" w:rsidRDefault="007B6816" w:rsidP="002E2162">
            <w:pPr>
              <w:spacing w:after="0" w:line="240" w:lineRule="auto"/>
              <w:jc w:val="center"/>
              <w:rPr>
                <w:rFonts w:cs="Arial"/>
                <w:sz w:val="24"/>
                <w:szCs w:val="24"/>
              </w:rPr>
            </w:pPr>
            <w:r w:rsidRPr="00265662">
              <w:rPr>
                <w:rFonts w:cs="Arial"/>
                <w:sz w:val="24"/>
                <w:szCs w:val="24"/>
              </w:rPr>
              <w:t>0.37</w:t>
            </w:r>
          </w:p>
        </w:tc>
        <w:tc>
          <w:tcPr>
            <w:tcW w:w="1864" w:type="dxa"/>
            <w:vAlign w:val="center"/>
          </w:tcPr>
          <w:p w14:paraId="7E6C2A7A" w14:textId="77777777" w:rsidR="007B6816" w:rsidRPr="00265662" w:rsidRDefault="007B6816" w:rsidP="002E2162">
            <w:pPr>
              <w:spacing w:after="0" w:line="240" w:lineRule="auto"/>
              <w:jc w:val="center"/>
              <w:rPr>
                <w:rFonts w:cs="Arial"/>
                <w:sz w:val="24"/>
                <w:szCs w:val="24"/>
              </w:rPr>
            </w:pPr>
            <w:r w:rsidRPr="00265662">
              <w:rPr>
                <w:rFonts w:cs="Arial"/>
                <w:sz w:val="24"/>
                <w:szCs w:val="24"/>
              </w:rPr>
              <w:t>0.88</w:t>
            </w:r>
          </w:p>
        </w:tc>
      </w:tr>
      <w:tr w:rsidR="007B6816" w:rsidRPr="00265662" w14:paraId="45E8071F" w14:textId="77777777" w:rsidTr="002E2162">
        <w:trPr>
          <w:trHeight w:val="716"/>
        </w:trPr>
        <w:tc>
          <w:tcPr>
            <w:tcW w:w="2700" w:type="dxa"/>
            <w:vAlign w:val="center"/>
          </w:tcPr>
          <w:p w14:paraId="0C961A05" w14:textId="77777777" w:rsidR="007B6816" w:rsidRPr="00265662" w:rsidRDefault="007B6816" w:rsidP="002E2162">
            <w:pPr>
              <w:spacing w:after="0" w:line="240" w:lineRule="auto"/>
              <w:jc w:val="center"/>
              <w:rPr>
                <w:rFonts w:cs="Arial"/>
                <w:sz w:val="24"/>
                <w:szCs w:val="24"/>
              </w:rPr>
            </w:pPr>
            <w:r w:rsidRPr="00265662">
              <w:rPr>
                <w:rFonts w:cs="Arial"/>
                <w:sz w:val="24"/>
                <w:szCs w:val="24"/>
              </w:rPr>
              <w:t>Brood size</w:t>
            </w:r>
          </w:p>
        </w:tc>
        <w:tc>
          <w:tcPr>
            <w:tcW w:w="946" w:type="dxa"/>
            <w:vAlign w:val="center"/>
          </w:tcPr>
          <w:p w14:paraId="7570DCD3" w14:textId="77777777" w:rsidR="007B6816" w:rsidRPr="00265662" w:rsidRDefault="007B6816" w:rsidP="002E2162">
            <w:pPr>
              <w:spacing w:after="0" w:line="240" w:lineRule="auto"/>
              <w:jc w:val="center"/>
              <w:rPr>
                <w:rFonts w:cs="Arial"/>
                <w:sz w:val="24"/>
                <w:szCs w:val="24"/>
              </w:rPr>
            </w:pPr>
            <w:r w:rsidRPr="00265662">
              <w:rPr>
                <w:rFonts w:cs="Arial"/>
                <w:sz w:val="24"/>
                <w:szCs w:val="24"/>
              </w:rPr>
              <w:t>238</w:t>
            </w:r>
          </w:p>
        </w:tc>
        <w:tc>
          <w:tcPr>
            <w:tcW w:w="1769" w:type="dxa"/>
            <w:vAlign w:val="center"/>
          </w:tcPr>
          <w:p w14:paraId="05D46E89" w14:textId="77777777" w:rsidR="007B6816" w:rsidRPr="00265662" w:rsidRDefault="007B6816" w:rsidP="002E2162">
            <w:pPr>
              <w:spacing w:after="0" w:line="240" w:lineRule="auto"/>
              <w:jc w:val="center"/>
              <w:rPr>
                <w:rFonts w:cs="Arial"/>
                <w:sz w:val="24"/>
                <w:szCs w:val="24"/>
              </w:rPr>
            </w:pPr>
            <w:r w:rsidRPr="00265662">
              <w:rPr>
                <w:rFonts w:cs="Arial"/>
                <w:sz w:val="24"/>
                <w:szCs w:val="24"/>
              </w:rPr>
              <w:t>&lt; 0.001</w:t>
            </w:r>
          </w:p>
        </w:tc>
        <w:tc>
          <w:tcPr>
            <w:tcW w:w="1769" w:type="dxa"/>
            <w:vAlign w:val="center"/>
          </w:tcPr>
          <w:p w14:paraId="41A13631" w14:textId="77777777" w:rsidR="007B6816" w:rsidRPr="00265662" w:rsidRDefault="007B6816" w:rsidP="002E2162">
            <w:pPr>
              <w:spacing w:after="0" w:line="240" w:lineRule="auto"/>
              <w:jc w:val="center"/>
              <w:rPr>
                <w:rFonts w:cs="Arial"/>
                <w:sz w:val="24"/>
                <w:szCs w:val="24"/>
              </w:rPr>
            </w:pPr>
            <w:r w:rsidRPr="00265662">
              <w:rPr>
                <w:rFonts w:cs="Arial"/>
                <w:sz w:val="24"/>
                <w:szCs w:val="24"/>
              </w:rPr>
              <w:t>0.93</w:t>
            </w:r>
          </w:p>
        </w:tc>
        <w:tc>
          <w:tcPr>
            <w:tcW w:w="1864" w:type="dxa"/>
            <w:vAlign w:val="center"/>
          </w:tcPr>
          <w:p w14:paraId="60A8C705" w14:textId="77777777" w:rsidR="007B6816" w:rsidRPr="00265662" w:rsidRDefault="007B6816" w:rsidP="002E2162">
            <w:pPr>
              <w:spacing w:after="0" w:line="240" w:lineRule="auto"/>
              <w:jc w:val="center"/>
              <w:rPr>
                <w:rFonts w:cs="Arial"/>
                <w:sz w:val="24"/>
                <w:szCs w:val="24"/>
              </w:rPr>
            </w:pPr>
            <w:r w:rsidRPr="00265662">
              <w:rPr>
                <w:rFonts w:cs="Arial"/>
                <w:sz w:val="24"/>
                <w:szCs w:val="24"/>
              </w:rPr>
              <w:t>0.17</w:t>
            </w:r>
          </w:p>
        </w:tc>
      </w:tr>
      <w:tr w:rsidR="007B6816" w:rsidRPr="00265662" w14:paraId="2F64DDCC" w14:textId="77777777" w:rsidTr="002E2162">
        <w:trPr>
          <w:trHeight w:val="716"/>
        </w:trPr>
        <w:tc>
          <w:tcPr>
            <w:tcW w:w="2700" w:type="dxa"/>
            <w:vAlign w:val="center"/>
          </w:tcPr>
          <w:p w14:paraId="71661736" w14:textId="77777777" w:rsidR="007B6816" w:rsidRPr="00265662" w:rsidRDefault="007B6816" w:rsidP="002E2162">
            <w:pPr>
              <w:spacing w:after="0" w:line="240" w:lineRule="auto"/>
              <w:jc w:val="center"/>
              <w:rPr>
                <w:rFonts w:cs="Arial"/>
                <w:sz w:val="24"/>
                <w:szCs w:val="24"/>
              </w:rPr>
            </w:pPr>
            <w:r w:rsidRPr="00265662">
              <w:rPr>
                <w:rFonts w:cs="Arial"/>
                <w:sz w:val="24"/>
                <w:szCs w:val="24"/>
              </w:rPr>
              <w:t>Brood mass</w:t>
            </w:r>
          </w:p>
        </w:tc>
        <w:tc>
          <w:tcPr>
            <w:tcW w:w="946" w:type="dxa"/>
            <w:vAlign w:val="center"/>
          </w:tcPr>
          <w:p w14:paraId="7495627B" w14:textId="77777777" w:rsidR="007B6816" w:rsidRPr="00265662" w:rsidRDefault="007B6816" w:rsidP="002E2162">
            <w:pPr>
              <w:spacing w:after="0" w:line="240" w:lineRule="auto"/>
              <w:jc w:val="center"/>
              <w:rPr>
                <w:rFonts w:cs="Arial"/>
                <w:sz w:val="24"/>
                <w:szCs w:val="24"/>
              </w:rPr>
            </w:pPr>
            <w:r w:rsidRPr="00265662">
              <w:rPr>
                <w:rFonts w:cs="Arial"/>
                <w:sz w:val="24"/>
                <w:szCs w:val="24"/>
              </w:rPr>
              <w:t>129</w:t>
            </w:r>
            <w:r w:rsidRPr="00265662">
              <w:rPr>
                <w:rFonts w:cs="Arial"/>
                <w:sz w:val="24"/>
                <w:szCs w:val="24"/>
                <w:vertAlign w:val="superscript"/>
              </w:rPr>
              <w:t>c</w:t>
            </w:r>
          </w:p>
        </w:tc>
        <w:tc>
          <w:tcPr>
            <w:tcW w:w="1769" w:type="dxa"/>
            <w:vAlign w:val="center"/>
          </w:tcPr>
          <w:p w14:paraId="21F0103B" w14:textId="77777777" w:rsidR="007B6816" w:rsidRPr="00265662" w:rsidRDefault="007B6816" w:rsidP="002E2162">
            <w:pPr>
              <w:spacing w:after="0" w:line="240" w:lineRule="auto"/>
              <w:jc w:val="center"/>
              <w:rPr>
                <w:rFonts w:cs="Arial"/>
                <w:sz w:val="24"/>
                <w:szCs w:val="24"/>
              </w:rPr>
            </w:pPr>
            <w:r w:rsidRPr="00265662">
              <w:rPr>
                <w:rFonts w:cs="Arial"/>
                <w:sz w:val="24"/>
                <w:szCs w:val="24"/>
              </w:rPr>
              <w:t>&lt; 0.001</w:t>
            </w:r>
          </w:p>
        </w:tc>
        <w:tc>
          <w:tcPr>
            <w:tcW w:w="1769" w:type="dxa"/>
            <w:vAlign w:val="center"/>
          </w:tcPr>
          <w:p w14:paraId="11AB718A" w14:textId="77777777" w:rsidR="007B6816" w:rsidRPr="00265662" w:rsidRDefault="007B6816" w:rsidP="002E2162">
            <w:pPr>
              <w:spacing w:after="0" w:line="240" w:lineRule="auto"/>
              <w:jc w:val="center"/>
              <w:rPr>
                <w:rFonts w:cs="Arial"/>
                <w:sz w:val="24"/>
                <w:szCs w:val="24"/>
              </w:rPr>
            </w:pPr>
            <w:r w:rsidRPr="00265662">
              <w:rPr>
                <w:rFonts w:cs="Arial"/>
                <w:sz w:val="24"/>
                <w:szCs w:val="24"/>
              </w:rPr>
              <w:t>0.99</w:t>
            </w:r>
          </w:p>
        </w:tc>
        <w:tc>
          <w:tcPr>
            <w:tcW w:w="1864" w:type="dxa"/>
            <w:vAlign w:val="center"/>
          </w:tcPr>
          <w:p w14:paraId="792F8742" w14:textId="77777777" w:rsidR="007B6816" w:rsidRPr="00265662" w:rsidRDefault="007B6816" w:rsidP="002E2162">
            <w:pPr>
              <w:spacing w:after="0" w:line="240" w:lineRule="auto"/>
              <w:jc w:val="center"/>
              <w:rPr>
                <w:rFonts w:cs="Arial"/>
                <w:sz w:val="24"/>
                <w:szCs w:val="24"/>
              </w:rPr>
            </w:pPr>
            <w:r w:rsidRPr="00265662">
              <w:rPr>
                <w:rFonts w:cs="Arial"/>
                <w:sz w:val="24"/>
                <w:szCs w:val="24"/>
              </w:rPr>
              <w:t>0.004</w:t>
            </w:r>
          </w:p>
        </w:tc>
      </w:tr>
      <w:tr w:rsidR="007B6816" w:rsidRPr="00265662" w14:paraId="65C84CB3" w14:textId="77777777" w:rsidTr="002E2162">
        <w:trPr>
          <w:trHeight w:val="716"/>
        </w:trPr>
        <w:tc>
          <w:tcPr>
            <w:tcW w:w="2700" w:type="dxa"/>
            <w:vAlign w:val="center"/>
          </w:tcPr>
          <w:p w14:paraId="4B9DA776" w14:textId="77777777" w:rsidR="007B6816" w:rsidRPr="00265662" w:rsidRDefault="007B6816" w:rsidP="002E2162">
            <w:pPr>
              <w:spacing w:after="0" w:line="240" w:lineRule="auto"/>
              <w:jc w:val="center"/>
              <w:rPr>
                <w:rFonts w:cs="Arial"/>
                <w:sz w:val="24"/>
                <w:szCs w:val="24"/>
              </w:rPr>
            </w:pPr>
            <w:r w:rsidRPr="00265662">
              <w:rPr>
                <w:rFonts w:cs="Arial"/>
                <w:sz w:val="24"/>
                <w:szCs w:val="24"/>
              </w:rPr>
              <w:t>Carcass use efficiency</w:t>
            </w:r>
          </w:p>
        </w:tc>
        <w:tc>
          <w:tcPr>
            <w:tcW w:w="946" w:type="dxa"/>
            <w:vAlign w:val="center"/>
          </w:tcPr>
          <w:p w14:paraId="7A2E373A" w14:textId="77777777" w:rsidR="007B6816" w:rsidRPr="00265662" w:rsidRDefault="007B6816" w:rsidP="002E2162">
            <w:pPr>
              <w:spacing w:after="0" w:line="240" w:lineRule="auto"/>
              <w:jc w:val="center"/>
              <w:rPr>
                <w:rFonts w:cs="Arial"/>
                <w:sz w:val="24"/>
                <w:szCs w:val="24"/>
              </w:rPr>
            </w:pPr>
            <w:r w:rsidRPr="00265662">
              <w:rPr>
                <w:rFonts w:cs="Arial"/>
                <w:sz w:val="24"/>
                <w:szCs w:val="24"/>
              </w:rPr>
              <w:t>95</w:t>
            </w:r>
            <w:r w:rsidRPr="00265662">
              <w:rPr>
                <w:rFonts w:cs="Arial"/>
                <w:sz w:val="24"/>
                <w:szCs w:val="24"/>
                <w:vertAlign w:val="superscript"/>
              </w:rPr>
              <w:t>d</w:t>
            </w:r>
          </w:p>
        </w:tc>
        <w:tc>
          <w:tcPr>
            <w:tcW w:w="1769" w:type="dxa"/>
            <w:vAlign w:val="center"/>
          </w:tcPr>
          <w:p w14:paraId="5A099259" w14:textId="77777777" w:rsidR="007B6816" w:rsidRPr="00265662" w:rsidRDefault="007B6816" w:rsidP="002E2162">
            <w:pPr>
              <w:spacing w:after="0" w:line="240" w:lineRule="auto"/>
              <w:jc w:val="center"/>
              <w:rPr>
                <w:rFonts w:cs="Arial"/>
                <w:sz w:val="24"/>
                <w:szCs w:val="24"/>
              </w:rPr>
            </w:pPr>
            <w:r w:rsidRPr="00265662">
              <w:rPr>
                <w:rFonts w:cs="Arial"/>
                <w:sz w:val="24"/>
                <w:szCs w:val="24"/>
              </w:rPr>
              <w:t>&lt; 0.001</w:t>
            </w:r>
          </w:p>
        </w:tc>
        <w:tc>
          <w:tcPr>
            <w:tcW w:w="1769" w:type="dxa"/>
            <w:vAlign w:val="center"/>
          </w:tcPr>
          <w:p w14:paraId="3C4037EC" w14:textId="77777777" w:rsidR="007B6816" w:rsidRPr="00265662" w:rsidRDefault="007B6816" w:rsidP="002E2162">
            <w:pPr>
              <w:spacing w:after="0" w:line="240" w:lineRule="auto"/>
              <w:jc w:val="center"/>
              <w:rPr>
                <w:rFonts w:cs="Arial"/>
                <w:sz w:val="24"/>
                <w:szCs w:val="24"/>
              </w:rPr>
            </w:pPr>
            <w:r w:rsidRPr="00265662">
              <w:rPr>
                <w:rFonts w:cs="Arial"/>
                <w:sz w:val="24"/>
                <w:szCs w:val="24"/>
              </w:rPr>
              <w:t>0.96</w:t>
            </w:r>
          </w:p>
        </w:tc>
        <w:tc>
          <w:tcPr>
            <w:tcW w:w="1864" w:type="dxa"/>
            <w:vAlign w:val="center"/>
          </w:tcPr>
          <w:p w14:paraId="06AE3F8A" w14:textId="77777777" w:rsidR="007B6816" w:rsidRPr="00265662" w:rsidRDefault="007B6816" w:rsidP="002E2162">
            <w:pPr>
              <w:spacing w:after="0" w:line="240" w:lineRule="auto"/>
              <w:jc w:val="center"/>
              <w:rPr>
                <w:rFonts w:cs="Arial"/>
                <w:sz w:val="24"/>
                <w:szCs w:val="24"/>
              </w:rPr>
            </w:pPr>
            <w:r w:rsidRPr="00265662">
              <w:rPr>
                <w:rFonts w:cs="Arial"/>
                <w:sz w:val="24"/>
                <w:szCs w:val="24"/>
              </w:rPr>
              <w:t>0.57</w:t>
            </w:r>
          </w:p>
        </w:tc>
      </w:tr>
    </w:tbl>
    <w:p w14:paraId="50335860" w14:textId="77777777" w:rsidR="007B6816" w:rsidRPr="00265662" w:rsidRDefault="007B6816" w:rsidP="007B6816">
      <w:pPr>
        <w:spacing w:before="100" w:after="0"/>
        <w:jc w:val="left"/>
        <w:rPr>
          <w:rFonts w:cs="Arial"/>
          <w:sz w:val="20"/>
          <w:szCs w:val="20"/>
        </w:rPr>
      </w:pPr>
      <w:r w:rsidRPr="00265662">
        <w:rPr>
          <w:rFonts w:cs="Arial"/>
          <w:sz w:val="20"/>
          <w:szCs w:val="20"/>
          <w:vertAlign w:val="superscript"/>
        </w:rPr>
        <w:t>a</w:t>
      </w:r>
      <w:r w:rsidRPr="00265662">
        <w:rPr>
          <w:rFonts w:cs="Arial"/>
          <w:sz w:val="20"/>
          <w:szCs w:val="20"/>
        </w:rPr>
        <w:t>Clutch size was not recorded in the first round of breeding experiments.</w:t>
      </w:r>
    </w:p>
    <w:p w14:paraId="5CD2438C" w14:textId="77777777" w:rsidR="007B6816" w:rsidRPr="00265662" w:rsidRDefault="007B6816" w:rsidP="007B6816">
      <w:pPr>
        <w:spacing w:before="100" w:after="0"/>
        <w:jc w:val="left"/>
        <w:rPr>
          <w:rFonts w:cs="Arial"/>
          <w:sz w:val="20"/>
          <w:szCs w:val="20"/>
        </w:rPr>
      </w:pPr>
      <w:r w:rsidRPr="00265662">
        <w:rPr>
          <w:rFonts w:cs="Arial"/>
          <w:sz w:val="20"/>
          <w:szCs w:val="20"/>
          <w:vertAlign w:val="superscript"/>
        </w:rPr>
        <w:t>b</w:t>
      </w:r>
      <w:r w:rsidRPr="00265662">
        <w:rPr>
          <w:rFonts w:cs="Arial"/>
          <w:sz w:val="20"/>
          <w:szCs w:val="20"/>
        </w:rPr>
        <w:t>Observations with a zero clutch size were excluded from the analysis.</w:t>
      </w:r>
    </w:p>
    <w:p w14:paraId="0976488D" w14:textId="77777777" w:rsidR="007B6816" w:rsidRPr="00265662" w:rsidRDefault="007B6816" w:rsidP="007B6816">
      <w:pPr>
        <w:spacing w:before="100" w:after="0"/>
        <w:jc w:val="left"/>
        <w:rPr>
          <w:rFonts w:cs="Arial"/>
          <w:sz w:val="20"/>
          <w:szCs w:val="20"/>
        </w:rPr>
      </w:pPr>
      <w:r w:rsidRPr="00265662">
        <w:rPr>
          <w:rFonts w:cs="Arial"/>
          <w:sz w:val="20"/>
          <w:szCs w:val="20"/>
          <w:vertAlign w:val="superscript"/>
        </w:rPr>
        <w:t>c</w:t>
      </w:r>
      <w:r w:rsidRPr="00265662">
        <w:rPr>
          <w:rFonts w:cs="Arial"/>
          <w:sz w:val="20"/>
          <w:szCs w:val="20"/>
        </w:rPr>
        <w:t>Observations with a zero brood size were excluded from the analysis.</w:t>
      </w:r>
    </w:p>
    <w:p w14:paraId="19C9F1E9" w14:textId="77777777" w:rsidR="007B6816" w:rsidRPr="00265662" w:rsidRDefault="007B6816" w:rsidP="007B6816">
      <w:pPr>
        <w:spacing w:before="100" w:after="0"/>
        <w:jc w:val="left"/>
        <w:rPr>
          <w:rFonts w:cs="Arial"/>
          <w:sz w:val="20"/>
          <w:szCs w:val="20"/>
        </w:rPr>
      </w:pPr>
      <w:r w:rsidRPr="00265662">
        <w:rPr>
          <w:rFonts w:cs="Arial"/>
          <w:sz w:val="20"/>
          <w:szCs w:val="20"/>
          <w:vertAlign w:val="superscript"/>
        </w:rPr>
        <w:t>d</w:t>
      </w:r>
      <w:r w:rsidRPr="00265662">
        <w:rPr>
          <w:rFonts w:cs="Arial"/>
          <w:sz w:val="20"/>
          <w:szCs w:val="20"/>
        </w:rPr>
        <w:t>Carcass use was not measured in the first and second round of the breeding experiments. Observations with a zero brood size were excluded from the analysis.</w:t>
      </w:r>
    </w:p>
    <w:p w14:paraId="73524352" w14:textId="77777777" w:rsidR="007B6816" w:rsidRPr="00430F0F" w:rsidRDefault="007B6816" w:rsidP="007B6816">
      <w:pPr>
        <w:spacing w:before="100" w:after="0" w:line="480" w:lineRule="auto"/>
        <w:ind w:left="-86"/>
        <w:jc w:val="left"/>
        <w:rPr>
          <w:rFonts w:cs="Arial"/>
          <w:color w:val="00B050"/>
          <w:sz w:val="24"/>
          <w:szCs w:val="24"/>
        </w:rPr>
      </w:pPr>
      <w:r w:rsidRPr="00430F0F">
        <w:rPr>
          <w:rFonts w:cs="Arial"/>
          <w:color w:val="00B050"/>
          <w:sz w:val="24"/>
          <w:szCs w:val="24"/>
        </w:rPr>
        <w:t xml:space="preserve"> </w:t>
      </w:r>
      <w:r w:rsidRPr="00430F0F">
        <w:rPr>
          <w:rFonts w:cs="Arial"/>
          <w:color w:val="00B050"/>
          <w:sz w:val="24"/>
          <w:szCs w:val="24"/>
        </w:rPr>
        <w:br w:type="page"/>
      </w:r>
    </w:p>
    <w:p w14:paraId="4D78C4CA" w14:textId="275F27DC" w:rsidR="00D64A6D" w:rsidRPr="00D75852" w:rsidRDefault="00D64A6D" w:rsidP="00D64A6D">
      <w:pPr>
        <w:pStyle w:val="ListParagraph"/>
        <w:numPr>
          <w:ilvl w:val="0"/>
          <w:numId w:val="35"/>
        </w:numPr>
        <w:spacing w:line="480" w:lineRule="auto"/>
        <w:rPr>
          <w:rFonts w:cs="Arial"/>
          <w:color w:val="FF0000"/>
          <w:sz w:val="24"/>
          <w:szCs w:val="24"/>
        </w:rPr>
      </w:pPr>
      <w:r w:rsidRPr="00D75852">
        <w:rPr>
          <w:rFonts w:cs="Arial"/>
          <w:color w:val="FF0000"/>
          <w:sz w:val="24"/>
          <w:szCs w:val="24"/>
        </w:rPr>
        <w:lastRenderedPageBreak/>
        <w:t>Things to do</w:t>
      </w:r>
    </w:p>
    <w:p w14:paraId="5D41E5A1" w14:textId="04C316B4" w:rsidR="00D64A6D" w:rsidRDefault="00D64A6D" w:rsidP="00D64A6D">
      <w:pPr>
        <w:pStyle w:val="ListParagraph"/>
        <w:numPr>
          <w:ilvl w:val="0"/>
          <w:numId w:val="36"/>
        </w:numPr>
        <w:spacing w:line="480" w:lineRule="auto"/>
        <w:rPr>
          <w:rFonts w:cs="Arial"/>
          <w:color w:val="FF0000"/>
          <w:sz w:val="24"/>
          <w:szCs w:val="24"/>
        </w:rPr>
      </w:pPr>
      <w:r w:rsidRPr="00D75852">
        <w:rPr>
          <w:rFonts w:cs="Arial"/>
          <w:color w:val="FF0000"/>
          <w:sz w:val="24"/>
          <w:szCs w:val="24"/>
        </w:rPr>
        <w:t>Update</w:t>
      </w:r>
      <w:r w:rsidR="00C60279">
        <w:rPr>
          <w:rFonts w:cs="Arial"/>
          <w:color w:val="FF0000"/>
          <w:sz w:val="24"/>
          <w:szCs w:val="24"/>
        </w:rPr>
        <w:t xml:space="preserve"> SJ’s</w:t>
      </w:r>
      <w:r w:rsidRPr="00D75852">
        <w:rPr>
          <w:rFonts w:cs="Arial"/>
          <w:color w:val="FF0000"/>
          <w:sz w:val="24"/>
          <w:szCs w:val="24"/>
        </w:rPr>
        <w:t xml:space="preserve"> dataset and analysis</w:t>
      </w:r>
    </w:p>
    <w:p w14:paraId="1D95F5E6" w14:textId="35DD2F9D" w:rsidR="00C60279" w:rsidRDefault="00C60279" w:rsidP="00C60279">
      <w:pPr>
        <w:pStyle w:val="ListParagraph"/>
        <w:numPr>
          <w:ilvl w:val="0"/>
          <w:numId w:val="36"/>
        </w:numPr>
        <w:spacing w:line="480" w:lineRule="auto"/>
        <w:rPr>
          <w:rFonts w:cs="Arial"/>
          <w:color w:val="FF0000"/>
          <w:sz w:val="24"/>
          <w:szCs w:val="24"/>
        </w:rPr>
      </w:pPr>
      <w:r>
        <w:rPr>
          <w:rFonts w:cs="Arial"/>
          <w:color w:val="FF0000"/>
          <w:sz w:val="24"/>
          <w:szCs w:val="24"/>
        </w:rPr>
        <w:t>Update SJ’s results</w:t>
      </w:r>
    </w:p>
    <w:p w14:paraId="0FC968FA" w14:textId="319B686C" w:rsidR="00D64A6D" w:rsidRDefault="00D64A6D" w:rsidP="00D64A6D">
      <w:pPr>
        <w:pStyle w:val="ListParagraph"/>
        <w:numPr>
          <w:ilvl w:val="0"/>
          <w:numId w:val="36"/>
        </w:numPr>
        <w:spacing w:line="480" w:lineRule="auto"/>
        <w:rPr>
          <w:rFonts w:cs="Arial"/>
          <w:color w:val="FF0000"/>
          <w:sz w:val="24"/>
          <w:szCs w:val="24"/>
        </w:rPr>
      </w:pPr>
      <w:r w:rsidRPr="00D75852">
        <w:rPr>
          <w:rFonts w:cs="Arial"/>
          <w:color w:val="FF0000"/>
          <w:sz w:val="24"/>
          <w:szCs w:val="24"/>
        </w:rPr>
        <w:t xml:space="preserve">Update </w:t>
      </w:r>
      <w:r w:rsidR="00C60279">
        <w:rPr>
          <w:rFonts w:cs="Arial"/>
          <w:color w:val="FF0000"/>
          <w:sz w:val="24"/>
          <w:szCs w:val="24"/>
        </w:rPr>
        <w:t>Fig. 4</w:t>
      </w:r>
    </w:p>
    <w:p w14:paraId="52EDF1CE" w14:textId="518BEDD0" w:rsidR="00C60279" w:rsidRDefault="00C60279" w:rsidP="00C60279">
      <w:pPr>
        <w:pStyle w:val="ListParagraph"/>
        <w:numPr>
          <w:ilvl w:val="0"/>
          <w:numId w:val="36"/>
        </w:numPr>
        <w:spacing w:line="480" w:lineRule="auto"/>
        <w:rPr>
          <w:rFonts w:cs="Arial"/>
          <w:color w:val="FF0000"/>
          <w:sz w:val="24"/>
          <w:szCs w:val="24"/>
        </w:rPr>
      </w:pPr>
      <w:r>
        <w:rPr>
          <w:rFonts w:cs="Arial"/>
          <w:color w:val="FF0000"/>
          <w:sz w:val="24"/>
          <w:szCs w:val="24"/>
        </w:rPr>
        <w:t>Update Fig. S2</w:t>
      </w:r>
    </w:p>
    <w:p w14:paraId="6400AEFA" w14:textId="37335A3A" w:rsidR="00536D74" w:rsidRPr="00D75852" w:rsidRDefault="00536D74" w:rsidP="00D64A6D">
      <w:pPr>
        <w:pStyle w:val="ListParagraph"/>
        <w:numPr>
          <w:ilvl w:val="0"/>
          <w:numId w:val="36"/>
        </w:numPr>
        <w:spacing w:line="480" w:lineRule="auto"/>
        <w:rPr>
          <w:rFonts w:cs="Arial"/>
          <w:color w:val="FF0000"/>
          <w:sz w:val="24"/>
          <w:szCs w:val="24"/>
        </w:rPr>
      </w:pPr>
      <w:r w:rsidRPr="00D75852">
        <w:rPr>
          <w:rFonts w:cs="Arial"/>
          <w:color w:val="FF0000"/>
          <w:sz w:val="24"/>
          <w:szCs w:val="24"/>
        </w:rPr>
        <w:t>Check the references</w:t>
      </w:r>
    </w:p>
    <w:p w14:paraId="518A4586" w14:textId="5AC63671" w:rsidR="00D64A6D" w:rsidRPr="00D75852" w:rsidRDefault="00D64A6D" w:rsidP="00D64A6D">
      <w:pPr>
        <w:pStyle w:val="ListParagraph"/>
        <w:numPr>
          <w:ilvl w:val="0"/>
          <w:numId w:val="36"/>
        </w:numPr>
        <w:spacing w:line="480" w:lineRule="auto"/>
        <w:rPr>
          <w:rFonts w:cs="Arial"/>
          <w:color w:val="FF0000"/>
          <w:sz w:val="24"/>
          <w:szCs w:val="24"/>
        </w:rPr>
      </w:pPr>
      <w:r w:rsidRPr="00D75852">
        <w:rPr>
          <w:rFonts w:cs="Arial"/>
          <w:color w:val="FF0000"/>
          <w:sz w:val="24"/>
          <w:szCs w:val="24"/>
        </w:rPr>
        <w:t>Update the abstract</w:t>
      </w:r>
    </w:p>
    <w:p w14:paraId="329CAA41" w14:textId="06D3DD53" w:rsidR="00D64A6D" w:rsidRPr="00D75852" w:rsidRDefault="00656FC6" w:rsidP="00656FC6">
      <w:pPr>
        <w:pStyle w:val="ListParagraph"/>
        <w:numPr>
          <w:ilvl w:val="0"/>
          <w:numId w:val="36"/>
        </w:numPr>
        <w:spacing w:line="480" w:lineRule="auto"/>
        <w:rPr>
          <w:rFonts w:cs="Arial"/>
          <w:color w:val="FF0000"/>
          <w:sz w:val="24"/>
          <w:szCs w:val="24"/>
        </w:rPr>
      </w:pPr>
      <w:r w:rsidRPr="00D75852">
        <w:rPr>
          <w:rFonts w:cs="Arial"/>
          <w:color w:val="FF0000"/>
          <w:sz w:val="24"/>
          <w:szCs w:val="24"/>
        </w:rPr>
        <w:t>Update the MS information on the title page</w:t>
      </w:r>
    </w:p>
    <w:sectPr w:rsidR="00D64A6D" w:rsidRPr="00D75852" w:rsidSect="00E278E1">
      <w:footerReference w:type="default" r:id="rId18"/>
      <w:pgSz w:w="11906" w:h="16838"/>
      <w:pgMar w:top="1440" w:right="1440" w:bottom="1440" w:left="1440" w:header="720" w:footer="720" w:gutter="0"/>
      <w:lnNumType w:countBy="1" w:restart="continuous"/>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yuan-Jyun Sun" w:date="2024-05-24T15:33:00Z" w:initials="SJS">
    <w:p w14:paraId="34A9AAD1" w14:textId="371217DE" w:rsidR="005F675E" w:rsidRDefault="005F675E">
      <w:pPr>
        <w:pStyle w:val="CommentText"/>
      </w:pPr>
      <w:r>
        <w:rPr>
          <w:rStyle w:val="CommentReference"/>
        </w:rPr>
        <w:annotationRef/>
      </w:r>
      <w:r>
        <w:t>Not sure if Ecol Lett will ask us to upload them (with link) first to Zenodo, along with submission.</w:t>
      </w:r>
      <w:r>
        <w:tab/>
      </w:r>
    </w:p>
  </w:comment>
  <w:comment w:id="3" w:author="Gen-Chang Hsu" w:date="2024-05-24T23:44:00Z" w:initials="GH">
    <w:p w14:paraId="64DE4863" w14:textId="77777777" w:rsidR="00256AC4" w:rsidRDefault="00256AC4" w:rsidP="00256AC4">
      <w:pPr>
        <w:pStyle w:val="CommentText"/>
      </w:pPr>
      <w:r>
        <w:rPr>
          <w:rStyle w:val="CommentReference"/>
        </w:rPr>
        <w:annotationRef/>
      </w:r>
      <w:r>
        <w:t>I’ll check on this.</w:t>
      </w:r>
    </w:p>
  </w:comment>
  <w:comment w:id="4" w:author="Gen-Chang Hsu" w:date="2024-05-24T23:48:00Z" w:initials="GH">
    <w:p w14:paraId="67372F96" w14:textId="77777777" w:rsidR="00DC5066" w:rsidRDefault="00DC5066" w:rsidP="00DC5066">
      <w:pPr>
        <w:pStyle w:val="CommentText"/>
      </w:pPr>
      <w:r>
        <w:rPr>
          <w:rStyle w:val="CommentReference"/>
        </w:rPr>
        <w:annotationRef/>
      </w:r>
      <w:r>
        <w:t>I did mention the genus name in the first paragraph (</w:t>
      </w:r>
      <w:r>
        <w:rPr>
          <w:i/>
          <w:iCs/>
        </w:rPr>
        <w:t>Nicrophorus</w:t>
      </w:r>
      <w:r>
        <w:t xml:space="preserve"> spp.). Should we still spell it out here?</w:t>
      </w:r>
    </w:p>
  </w:comment>
  <w:comment w:id="77" w:author="Gen-Chang Hsu" w:date="2024-05-25T19:10:00Z" w:initials="GH">
    <w:p w14:paraId="35EBAE16" w14:textId="77777777" w:rsidR="000C0FA0" w:rsidRDefault="001E1E73" w:rsidP="000C0FA0">
      <w:pPr>
        <w:pStyle w:val="CommentText"/>
      </w:pPr>
      <w:r>
        <w:rPr>
          <w:rStyle w:val="CommentReference"/>
        </w:rPr>
        <w:annotationRef/>
      </w:r>
      <w:r w:rsidR="000C0FA0">
        <w:t>I split the original section into two: nutritional analysis and feeding experiments. I also made some edits to your original paragraphs so please check again if I misunderstood anything.</w:t>
      </w:r>
    </w:p>
    <w:p w14:paraId="401488DE" w14:textId="77777777" w:rsidR="000C0FA0" w:rsidRDefault="000C0FA0" w:rsidP="000C0FA0">
      <w:pPr>
        <w:pStyle w:val="CommentText"/>
      </w:pPr>
      <w:r>
        <w:t>(sorry I forgot to turn on track changes here but you can simple read through the content and modify it where appropriate!)</w:t>
      </w:r>
    </w:p>
  </w:comment>
  <w:comment w:id="78" w:author="Gen-Chang Hsu" w:date="2024-05-25T19:13:00Z" w:initials="GH">
    <w:p w14:paraId="6EE02DDE" w14:textId="7D040C4E" w:rsidR="001E1E73" w:rsidRDefault="001E1E73" w:rsidP="001E1E73">
      <w:pPr>
        <w:pStyle w:val="CommentText"/>
      </w:pPr>
      <w:r>
        <w:rPr>
          <w:rStyle w:val="CommentReference"/>
        </w:rPr>
        <w:annotationRef/>
      </w:r>
      <w:r>
        <w:t>Are these numbers the averages of all the dissected carcasses? Actually I think it’s fine to not mention this here.</w:t>
      </w:r>
    </w:p>
  </w:comment>
  <w:comment w:id="79" w:author="Gen-Chang Hsu" w:date="2024-05-25T23:14:00Z" w:initials="GH">
    <w:p w14:paraId="649EA1A9" w14:textId="77777777" w:rsidR="00D864A2" w:rsidRDefault="00D864A2" w:rsidP="00D864A2">
      <w:pPr>
        <w:pStyle w:val="CommentText"/>
      </w:pPr>
      <w:r>
        <w:rPr>
          <w:rStyle w:val="CommentReference"/>
        </w:rPr>
        <w:annotationRef/>
      </w:r>
      <w:r>
        <w:t>Great point and yes, when the two large wild carcasses were removed, the interaction became non-significant!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4A9AAD1" w15:done="0"/>
  <w15:commentEx w15:paraId="64DE4863" w15:paraIdParent="34A9AAD1" w15:done="0"/>
  <w15:commentEx w15:paraId="67372F96" w15:done="0"/>
  <w15:commentEx w15:paraId="401488DE" w15:done="0"/>
  <w15:commentEx w15:paraId="6EE02DDE" w15:done="0"/>
  <w15:commentEx w15:paraId="649EA1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FB31BA" w16cex:dateUtc="2024-05-24T07:33:00Z"/>
  <w16cex:commentExtensible w16cex:durableId="13E9A778" w16cex:dateUtc="2024-05-25T03:44:00Z"/>
  <w16cex:commentExtensible w16cex:durableId="55459D66" w16cex:dateUtc="2024-05-25T03:48:00Z"/>
  <w16cex:commentExtensible w16cex:durableId="5AF24D63" w16cex:dateUtc="2024-05-25T23:10:00Z"/>
  <w16cex:commentExtensible w16cex:durableId="6A4EE6CD" w16cex:dateUtc="2024-05-25T23:13:00Z"/>
  <w16cex:commentExtensible w16cex:durableId="453B07AE" w16cex:dateUtc="2024-05-26T0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4A9AAD1" w16cid:durableId="29FB31BA"/>
  <w16cid:commentId w16cid:paraId="64DE4863" w16cid:durableId="13E9A778"/>
  <w16cid:commentId w16cid:paraId="67372F96" w16cid:durableId="55459D66"/>
  <w16cid:commentId w16cid:paraId="401488DE" w16cid:durableId="5AF24D63"/>
  <w16cid:commentId w16cid:paraId="6EE02DDE" w16cid:durableId="6A4EE6CD"/>
  <w16cid:commentId w16cid:paraId="649EA1A9" w16cid:durableId="453B07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4D240D" w14:textId="77777777" w:rsidR="00106B38" w:rsidRDefault="00106B38">
      <w:pPr>
        <w:spacing w:line="240" w:lineRule="auto"/>
      </w:pPr>
      <w:r>
        <w:separator/>
      </w:r>
    </w:p>
  </w:endnote>
  <w:endnote w:type="continuationSeparator" w:id="0">
    <w:p w14:paraId="4CADD478" w14:textId="77777777" w:rsidR="00106B38" w:rsidRDefault="00106B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8208"/>
    </w:sdtPr>
    <w:sdtEndPr>
      <w:rPr>
        <w:rFonts w:ascii="Arial" w:hAnsi="Arial" w:cs="Arial"/>
      </w:rPr>
    </w:sdtEndPr>
    <w:sdtContent>
      <w:p w14:paraId="27B44F28" w14:textId="77777777" w:rsidR="000548EF" w:rsidRPr="00DC5066" w:rsidRDefault="00431D31">
        <w:pPr>
          <w:pStyle w:val="Footer"/>
          <w:jc w:val="center"/>
          <w:rPr>
            <w:rFonts w:ascii="Arial" w:hAnsi="Arial" w:cs="Arial"/>
          </w:rPr>
        </w:pPr>
        <w:r w:rsidRPr="00DC5066">
          <w:rPr>
            <w:rFonts w:ascii="Arial" w:hAnsi="Arial" w:cs="Arial"/>
          </w:rPr>
          <w:fldChar w:fldCharType="begin"/>
        </w:r>
        <w:r w:rsidRPr="00DC5066">
          <w:rPr>
            <w:rFonts w:ascii="Arial" w:hAnsi="Arial" w:cs="Arial"/>
          </w:rPr>
          <w:instrText xml:space="preserve"> PAGE   \* MERGEFORMAT </w:instrText>
        </w:r>
        <w:r w:rsidRPr="00DC5066">
          <w:rPr>
            <w:rFonts w:ascii="Arial" w:hAnsi="Arial" w:cs="Arial"/>
          </w:rPr>
          <w:fldChar w:fldCharType="separate"/>
        </w:r>
        <w:r w:rsidRPr="00DC5066">
          <w:rPr>
            <w:rFonts w:ascii="Arial" w:hAnsi="Arial" w:cs="Arial"/>
            <w:lang w:val="zh-TW"/>
          </w:rPr>
          <w:t>5</w:t>
        </w:r>
        <w:r w:rsidRPr="00DC5066">
          <w:rPr>
            <w:rFonts w:ascii="Arial" w:hAnsi="Arial" w:cs="Arial"/>
            <w:lang w:val="zh-TW"/>
          </w:rPr>
          <w:fldChar w:fldCharType="end"/>
        </w:r>
      </w:p>
    </w:sdtContent>
  </w:sdt>
  <w:p w14:paraId="4B4D86CD" w14:textId="77777777" w:rsidR="000548EF" w:rsidRDefault="000548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D5494E" w14:textId="77777777" w:rsidR="00106B38" w:rsidRDefault="00106B38">
      <w:pPr>
        <w:spacing w:after="0"/>
      </w:pPr>
      <w:r>
        <w:separator/>
      </w:r>
    </w:p>
  </w:footnote>
  <w:footnote w:type="continuationSeparator" w:id="0">
    <w:p w14:paraId="4CA7B321" w14:textId="77777777" w:rsidR="00106B38" w:rsidRDefault="00106B3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40D2"/>
    <w:multiLevelType w:val="hybridMultilevel"/>
    <w:tmpl w:val="9D36C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D415C"/>
    <w:multiLevelType w:val="hybridMultilevel"/>
    <w:tmpl w:val="334A0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C19A9"/>
    <w:multiLevelType w:val="hybridMultilevel"/>
    <w:tmpl w:val="5A247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A4A18"/>
    <w:multiLevelType w:val="hybridMultilevel"/>
    <w:tmpl w:val="75DE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B5745"/>
    <w:multiLevelType w:val="hybridMultilevel"/>
    <w:tmpl w:val="7098F362"/>
    <w:lvl w:ilvl="0" w:tplc="AA16B2A8">
      <w:start w:val="1"/>
      <w:numFmt w:val="decimal"/>
      <w:lvlText w:val="%1."/>
      <w:lvlJc w:val="left"/>
      <w:pPr>
        <w:ind w:left="1020" w:hanging="360"/>
      </w:pPr>
    </w:lvl>
    <w:lvl w:ilvl="1" w:tplc="63985E58">
      <w:start w:val="1"/>
      <w:numFmt w:val="decimal"/>
      <w:lvlText w:val="%2."/>
      <w:lvlJc w:val="left"/>
      <w:pPr>
        <w:ind w:left="1020" w:hanging="360"/>
      </w:pPr>
    </w:lvl>
    <w:lvl w:ilvl="2" w:tplc="ECECD260">
      <w:start w:val="1"/>
      <w:numFmt w:val="decimal"/>
      <w:lvlText w:val="%3."/>
      <w:lvlJc w:val="left"/>
      <w:pPr>
        <w:ind w:left="1020" w:hanging="360"/>
      </w:pPr>
    </w:lvl>
    <w:lvl w:ilvl="3" w:tplc="270C7480">
      <w:start w:val="1"/>
      <w:numFmt w:val="decimal"/>
      <w:lvlText w:val="%4."/>
      <w:lvlJc w:val="left"/>
      <w:pPr>
        <w:ind w:left="1020" w:hanging="360"/>
      </w:pPr>
    </w:lvl>
    <w:lvl w:ilvl="4" w:tplc="F558CC0A">
      <w:start w:val="1"/>
      <w:numFmt w:val="decimal"/>
      <w:lvlText w:val="%5."/>
      <w:lvlJc w:val="left"/>
      <w:pPr>
        <w:ind w:left="1020" w:hanging="360"/>
      </w:pPr>
    </w:lvl>
    <w:lvl w:ilvl="5" w:tplc="1B96AAC8">
      <w:start w:val="1"/>
      <w:numFmt w:val="decimal"/>
      <w:lvlText w:val="%6."/>
      <w:lvlJc w:val="left"/>
      <w:pPr>
        <w:ind w:left="1020" w:hanging="360"/>
      </w:pPr>
    </w:lvl>
    <w:lvl w:ilvl="6" w:tplc="5510D760">
      <w:start w:val="1"/>
      <w:numFmt w:val="decimal"/>
      <w:lvlText w:val="%7."/>
      <w:lvlJc w:val="left"/>
      <w:pPr>
        <w:ind w:left="1020" w:hanging="360"/>
      </w:pPr>
    </w:lvl>
    <w:lvl w:ilvl="7" w:tplc="3C10BE58">
      <w:start w:val="1"/>
      <w:numFmt w:val="decimal"/>
      <w:lvlText w:val="%8."/>
      <w:lvlJc w:val="left"/>
      <w:pPr>
        <w:ind w:left="1020" w:hanging="360"/>
      </w:pPr>
    </w:lvl>
    <w:lvl w:ilvl="8" w:tplc="E376E184">
      <w:start w:val="1"/>
      <w:numFmt w:val="decimal"/>
      <w:lvlText w:val="%9."/>
      <w:lvlJc w:val="left"/>
      <w:pPr>
        <w:ind w:left="1020" w:hanging="360"/>
      </w:pPr>
    </w:lvl>
  </w:abstractNum>
  <w:abstractNum w:abstractNumId="5" w15:restartNumberingAfterBreak="0">
    <w:nsid w:val="1C07704C"/>
    <w:multiLevelType w:val="hybridMultilevel"/>
    <w:tmpl w:val="B868E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3B2C15"/>
    <w:multiLevelType w:val="hybridMultilevel"/>
    <w:tmpl w:val="B88449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05B6F9F"/>
    <w:multiLevelType w:val="hybridMultilevel"/>
    <w:tmpl w:val="013A89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E87A9D"/>
    <w:multiLevelType w:val="hybridMultilevel"/>
    <w:tmpl w:val="5B5E80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FC36B9"/>
    <w:multiLevelType w:val="hybridMultilevel"/>
    <w:tmpl w:val="013A89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28CA7584"/>
    <w:multiLevelType w:val="hybridMultilevel"/>
    <w:tmpl w:val="1C0EA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E3548F"/>
    <w:multiLevelType w:val="hybridMultilevel"/>
    <w:tmpl w:val="D616C35E"/>
    <w:lvl w:ilvl="0" w:tplc="916082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BC5F44"/>
    <w:multiLevelType w:val="hybridMultilevel"/>
    <w:tmpl w:val="12AE2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D2510F"/>
    <w:multiLevelType w:val="hybridMultilevel"/>
    <w:tmpl w:val="F8D0E2F8"/>
    <w:lvl w:ilvl="0" w:tplc="CF9AE694">
      <w:start w:val="1"/>
      <w:numFmt w:val="decimal"/>
      <w:lvlText w:val="%1."/>
      <w:lvlJc w:val="left"/>
      <w:pPr>
        <w:ind w:left="1020" w:hanging="360"/>
      </w:pPr>
    </w:lvl>
    <w:lvl w:ilvl="1" w:tplc="4ABA3A5A">
      <w:start w:val="1"/>
      <w:numFmt w:val="decimal"/>
      <w:lvlText w:val="%2."/>
      <w:lvlJc w:val="left"/>
      <w:pPr>
        <w:ind w:left="1020" w:hanging="360"/>
      </w:pPr>
    </w:lvl>
    <w:lvl w:ilvl="2" w:tplc="D95403E2">
      <w:start w:val="1"/>
      <w:numFmt w:val="decimal"/>
      <w:lvlText w:val="%3."/>
      <w:lvlJc w:val="left"/>
      <w:pPr>
        <w:ind w:left="1020" w:hanging="360"/>
      </w:pPr>
    </w:lvl>
    <w:lvl w:ilvl="3" w:tplc="5A1EC604">
      <w:start w:val="1"/>
      <w:numFmt w:val="decimal"/>
      <w:lvlText w:val="%4."/>
      <w:lvlJc w:val="left"/>
      <w:pPr>
        <w:ind w:left="1020" w:hanging="360"/>
      </w:pPr>
    </w:lvl>
    <w:lvl w:ilvl="4" w:tplc="3A1A64DA">
      <w:start w:val="1"/>
      <w:numFmt w:val="decimal"/>
      <w:lvlText w:val="%5."/>
      <w:lvlJc w:val="left"/>
      <w:pPr>
        <w:ind w:left="1020" w:hanging="360"/>
      </w:pPr>
    </w:lvl>
    <w:lvl w:ilvl="5" w:tplc="692EA948">
      <w:start w:val="1"/>
      <w:numFmt w:val="decimal"/>
      <w:lvlText w:val="%6."/>
      <w:lvlJc w:val="left"/>
      <w:pPr>
        <w:ind w:left="1020" w:hanging="360"/>
      </w:pPr>
    </w:lvl>
    <w:lvl w:ilvl="6" w:tplc="A11E97FC">
      <w:start w:val="1"/>
      <w:numFmt w:val="decimal"/>
      <w:lvlText w:val="%7."/>
      <w:lvlJc w:val="left"/>
      <w:pPr>
        <w:ind w:left="1020" w:hanging="360"/>
      </w:pPr>
    </w:lvl>
    <w:lvl w:ilvl="7" w:tplc="3D8EE8A8">
      <w:start w:val="1"/>
      <w:numFmt w:val="decimal"/>
      <w:lvlText w:val="%8."/>
      <w:lvlJc w:val="left"/>
      <w:pPr>
        <w:ind w:left="1020" w:hanging="360"/>
      </w:pPr>
    </w:lvl>
    <w:lvl w:ilvl="8" w:tplc="3830F044">
      <w:start w:val="1"/>
      <w:numFmt w:val="decimal"/>
      <w:lvlText w:val="%9."/>
      <w:lvlJc w:val="left"/>
      <w:pPr>
        <w:ind w:left="1020" w:hanging="360"/>
      </w:pPr>
    </w:lvl>
  </w:abstractNum>
  <w:abstractNum w:abstractNumId="14" w15:restartNumberingAfterBreak="0">
    <w:nsid w:val="34462564"/>
    <w:multiLevelType w:val="hybridMultilevel"/>
    <w:tmpl w:val="4E5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614A43"/>
    <w:multiLevelType w:val="hybridMultilevel"/>
    <w:tmpl w:val="5554043E"/>
    <w:lvl w:ilvl="0" w:tplc="155813CA">
      <w:start w:val="1"/>
      <w:numFmt w:val="decimal"/>
      <w:lvlText w:val="%1."/>
      <w:lvlJc w:val="left"/>
      <w:pPr>
        <w:ind w:left="1020" w:hanging="360"/>
      </w:pPr>
    </w:lvl>
    <w:lvl w:ilvl="1" w:tplc="6ACC6E4A">
      <w:start w:val="1"/>
      <w:numFmt w:val="decimal"/>
      <w:lvlText w:val="%2."/>
      <w:lvlJc w:val="left"/>
      <w:pPr>
        <w:ind w:left="1020" w:hanging="360"/>
      </w:pPr>
    </w:lvl>
    <w:lvl w:ilvl="2" w:tplc="719C0358">
      <w:start w:val="1"/>
      <w:numFmt w:val="decimal"/>
      <w:lvlText w:val="%3."/>
      <w:lvlJc w:val="left"/>
      <w:pPr>
        <w:ind w:left="1020" w:hanging="360"/>
      </w:pPr>
    </w:lvl>
    <w:lvl w:ilvl="3" w:tplc="8E2A7772">
      <w:start w:val="1"/>
      <w:numFmt w:val="decimal"/>
      <w:lvlText w:val="%4."/>
      <w:lvlJc w:val="left"/>
      <w:pPr>
        <w:ind w:left="1020" w:hanging="360"/>
      </w:pPr>
    </w:lvl>
    <w:lvl w:ilvl="4" w:tplc="E460DC32">
      <w:start w:val="1"/>
      <w:numFmt w:val="decimal"/>
      <w:lvlText w:val="%5."/>
      <w:lvlJc w:val="left"/>
      <w:pPr>
        <w:ind w:left="1020" w:hanging="360"/>
      </w:pPr>
    </w:lvl>
    <w:lvl w:ilvl="5" w:tplc="1D2C6CDE">
      <w:start w:val="1"/>
      <w:numFmt w:val="decimal"/>
      <w:lvlText w:val="%6."/>
      <w:lvlJc w:val="left"/>
      <w:pPr>
        <w:ind w:left="1020" w:hanging="360"/>
      </w:pPr>
    </w:lvl>
    <w:lvl w:ilvl="6" w:tplc="0FBE3810">
      <w:start w:val="1"/>
      <w:numFmt w:val="decimal"/>
      <w:lvlText w:val="%7."/>
      <w:lvlJc w:val="left"/>
      <w:pPr>
        <w:ind w:left="1020" w:hanging="360"/>
      </w:pPr>
    </w:lvl>
    <w:lvl w:ilvl="7" w:tplc="2836EFEA">
      <w:start w:val="1"/>
      <w:numFmt w:val="decimal"/>
      <w:lvlText w:val="%8."/>
      <w:lvlJc w:val="left"/>
      <w:pPr>
        <w:ind w:left="1020" w:hanging="360"/>
      </w:pPr>
    </w:lvl>
    <w:lvl w:ilvl="8" w:tplc="809693F4">
      <w:start w:val="1"/>
      <w:numFmt w:val="decimal"/>
      <w:lvlText w:val="%9."/>
      <w:lvlJc w:val="left"/>
      <w:pPr>
        <w:ind w:left="1020" w:hanging="360"/>
      </w:pPr>
    </w:lvl>
  </w:abstractNum>
  <w:abstractNum w:abstractNumId="16" w15:restartNumberingAfterBreak="0">
    <w:nsid w:val="3F277BF8"/>
    <w:multiLevelType w:val="hybridMultilevel"/>
    <w:tmpl w:val="5AE6B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A2733B"/>
    <w:multiLevelType w:val="hybridMultilevel"/>
    <w:tmpl w:val="D0A4AC3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46CF24D1"/>
    <w:multiLevelType w:val="hybridMultilevel"/>
    <w:tmpl w:val="1E866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97140BD"/>
    <w:multiLevelType w:val="hybridMultilevel"/>
    <w:tmpl w:val="93328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FE66E4"/>
    <w:multiLevelType w:val="hybridMultilevel"/>
    <w:tmpl w:val="E7BCA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876920"/>
    <w:multiLevelType w:val="hybridMultilevel"/>
    <w:tmpl w:val="69E4B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7557FA"/>
    <w:multiLevelType w:val="hybridMultilevel"/>
    <w:tmpl w:val="CC6A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AE0261"/>
    <w:multiLevelType w:val="hybridMultilevel"/>
    <w:tmpl w:val="D46CD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3729FB"/>
    <w:multiLevelType w:val="hybridMultilevel"/>
    <w:tmpl w:val="8BB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EC1314"/>
    <w:multiLevelType w:val="hybridMultilevel"/>
    <w:tmpl w:val="0F8E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895446"/>
    <w:multiLevelType w:val="hybridMultilevel"/>
    <w:tmpl w:val="CD1E8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5D7440"/>
    <w:multiLevelType w:val="hybridMultilevel"/>
    <w:tmpl w:val="435EC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7A70E2"/>
    <w:multiLevelType w:val="hybridMultilevel"/>
    <w:tmpl w:val="CA7A1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DF2F9C"/>
    <w:multiLevelType w:val="hybridMultilevel"/>
    <w:tmpl w:val="CE204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A96443"/>
    <w:multiLevelType w:val="hybridMultilevel"/>
    <w:tmpl w:val="1B76CBA6"/>
    <w:lvl w:ilvl="0" w:tplc="4274BBE4">
      <w:start w:val="1"/>
      <w:numFmt w:val="bullet"/>
      <w:lvlText w:val=""/>
      <w:lvlJc w:val="left"/>
      <w:pPr>
        <w:ind w:left="72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0B7DC8"/>
    <w:multiLevelType w:val="hybridMultilevel"/>
    <w:tmpl w:val="6DDC0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4D6D43"/>
    <w:multiLevelType w:val="hybridMultilevel"/>
    <w:tmpl w:val="0A106B3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3" w15:restartNumberingAfterBreak="0">
    <w:nsid w:val="717447FA"/>
    <w:multiLevelType w:val="hybridMultilevel"/>
    <w:tmpl w:val="215AF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F47F47"/>
    <w:multiLevelType w:val="hybridMultilevel"/>
    <w:tmpl w:val="41E0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04329F"/>
    <w:multiLevelType w:val="hybridMultilevel"/>
    <w:tmpl w:val="9BAA6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024E07"/>
    <w:multiLevelType w:val="hybridMultilevel"/>
    <w:tmpl w:val="5AA60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651BDE"/>
    <w:multiLevelType w:val="hybridMultilevel"/>
    <w:tmpl w:val="6BE24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1019266">
    <w:abstractNumId w:val="17"/>
  </w:num>
  <w:num w:numId="2" w16cid:durableId="1849708776">
    <w:abstractNumId w:val="18"/>
  </w:num>
  <w:num w:numId="3" w16cid:durableId="1532035653">
    <w:abstractNumId w:val="19"/>
  </w:num>
  <w:num w:numId="4" w16cid:durableId="2021198562">
    <w:abstractNumId w:val="33"/>
  </w:num>
  <w:num w:numId="5" w16cid:durableId="2064868772">
    <w:abstractNumId w:val="3"/>
  </w:num>
  <w:num w:numId="6" w16cid:durableId="750542711">
    <w:abstractNumId w:val="1"/>
  </w:num>
  <w:num w:numId="7" w16cid:durableId="563419700">
    <w:abstractNumId w:val="30"/>
  </w:num>
  <w:num w:numId="8" w16cid:durableId="1076243999">
    <w:abstractNumId w:val="37"/>
  </w:num>
  <w:num w:numId="9" w16cid:durableId="604654075">
    <w:abstractNumId w:val="16"/>
  </w:num>
  <w:num w:numId="10" w16cid:durableId="891693470">
    <w:abstractNumId w:val="8"/>
  </w:num>
  <w:num w:numId="11" w16cid:durableId="763259112">
    <w:abstractNumId w:val="14"/>
  </w:num>
  <w:num w:numId="12" w16cid:durableId="135069992">
    <w:abstractNumId w:val="20"/>
  </w:num>
  <w:num w:numId="13" w16cid:durableId="901217618">
    <w:abstractNumId w:val="5"/>
  </w:num>
  <w:num w:numId="14" w16cid:durableId="512843521">
    <w:abstractNumId w:val="25"/>
  </w:num>
  <w:num w:numId="15" w16cid:durableId="1709407932">
    <w:abstractNumId w:val="26"/>
  </w:num>
  <w:num w:numId="16" w16cid:durableId="1428769048">
    <w:abstractNumId w:val="0"/>
  </w:num>
  <w:num w:numId="17" w16cid:durableId="1723863679">
    <w:abstractNumId w:val="24"/>
  </w:num>
  <w:num w:numId="18" w16cid:durableId="1036851139">
    <w:abstractNumId w:val="31"/>
  </w:num>
  <w:num w:numId="19" w16cid:durableId="1130509999">
    <w:abstractNumId w:val="7"/>
  </w:num>
  <w:num w:numId="20" w16cid:durableId="1297683631">
    <w:abstractNumId w:val="9"/>
  </w:num>
  <w:num w:numId="21" w16cid:durableId="1345354376">
    <w:abstractNumId w:val="23"/>
  </w:num>
  <w:num w:numId="22" w16cid:durableId="989216643">
    <w:abstractNumId w:val="21"/>
  </w:num>
  <w:num w:numId="23" w16cid:durableId="347756589">
    <w:abstractNumId w:val="11"/>
  </w:num>
  <w:num w:numId="24" w16cid:durableId="2039811099">
    <w:abstractNumId w:val="32"/>
  </w:num>
  <w:num w:numId="25" w16cid:durableId="817916284">
    <w:abstractNumId w:val="2"/>
  </w:num>
  <w:num w:numId="26" w16cid:durableId="483661665">
    <w:abstractNumId w:val="34"/>
  </w:num>
  <w:num w:numId="27" w16cid:durableId="89088628">
    <w:abstractNumId w:val="10"/>
  </w:num>
  <w:num w:numId="28" w16cid:durableId="1400860148">
    <w:abstractNumId w:val="36"/>
  </w:num>
  <w:num w:numId="29" w16cid:durableId="2138637947">
    <w:abstractNumId w:val="22"/>
  </w:num>
  <w:num w:numId="30" w16cid:durableId="811559548">
    <w:abstractNumId w:val="28"/>
  </w:num>
  <w:num w:numId="31" w16cid:durableId="564947281">
    <w:abstractNumId w:val="12"/>
  </w:num>
  <w:num w:numId="32" w16cid:durableId="1577546462">
    <w:abstractNumId w:val="15"/>
  </w:num>
  <w:num w:numId="33" w16cid:durableId="1037435216">
    <w:abstractNumId w:val="4"/>
  </w:num>
  <w:num w:numId="34" w16cid:durableId="1544636499">
    <w:abstractNumId w:val="13"/>
  </w:num>
  <w:num w:numId="35" w16cid:durableId="1483698596">
    <w:abstractNumId w:val="35"/>
  </w:num>
  <w:num w:numId="36" w16cid:durableId="399795680">
    <w:abstractNumId w:val="6"/>
  </w:num>
  <w:num w:numId="37" w16cid:durableId="344207779">
    <w:abstractNumId w:val="29"/>
  </w:num>
  <w:num w:numId="38" w16cid:durableId="1811432902">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n-Chang Hsu">
    <w15:presenceInfo w15:providerId="Windows Live" w15:userId="a7788e04cdabcc57"/>
  </w15:person>
  <w15:person w15:author="Syuan-Jyun Sun">
    <w15:presenceInfo w15:providerId="Windows Live" w15:userId="18aa50c6659d629b"/>
  </w15:person>
  <w15:person w15:author="Syuan-Jyun Sun [2]">
    <w15:presenceInfo w15:providerId="None" w15:userId="Syuan-Jyun Su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4&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9xx2w0pverrspedt95pdps0rswpfe0ave99&quot;&gt;References&lt;record-ids&gt;&lt;item&gt;1&lt;/item&gt;&lt;item&gt;2&lt;/item&gt;&lt;item&gt;3&lt;/item&gt;&lt;item&gt;4&lt;/item&gt;&lt;item&gt;5&lt;/item&gt;&lt;item&gt;7&lt;/item&gt;&lt;item&gt;8&lt;/item&gt;&lt;item&gt;9&lt;/item&gt;&lt;item&gt;10&lt;/item&gt;&lt;item&gt;11&lt;/item&gt;&lt;item&gt;12&lt;/item&gt;&lt;item&gt;14&lt;/item&gt;&lt;item&gt;15&lt;/item&gt;&lt;item&gt;16&lt;/item&gt;&lt;item&gt;17&lt;/item&gt;&lt;item&gt;20&lt;/item&gt;&lt;item&gt;21&lt;/item&gt;&lt;item&gt;22&lt;/item&gt;&lt;item&gt;24&lt;/item&gt;&lt;item&gt;25&lt;/item&gt;&lt;item&gt;26&lt;/item&gt;&lt;item&gt;27&lt;/item&gt;&lt;item&gt;28&lt;/item&gt;&lt;item&gt;29&lt;/item&gt;&lt;item&gt;32&lt;/item&gt;&lt;item&gt;33&lt;/item&gt;&lt;item&gt;34&lt;/item&gt;&lt;item&gt;35&lt;/item&gt;&lt;item&gt;36&lt;/item&gt;&lt;item&gt;37&lt;/item&gt;&lt;item&gt;38&lt;/item&gt;&lt;item&gt;39&lt;/item&gt;&lt;item&gt;40&lt;/item&gt;&lt;item&gt;41&lt;/item&gt;&lt;item&gt;42&lt;/item&gt;&lt;item&gt;43&lt;/item&gt;&lt;item&gt;44&lt;/item&gt;&lt;item&gt;45&lt;/item&gt;&lt;item&gt;47&lt;/item&gt;&lt;item&gt;48&lt;/item&gt;&lt;item&gt;49&lt;/item&gt;&lt;item&gt;50&lt;/item&gt;&lt;/record-ids&gt;&lt;/item&gt;&lt;/Libraries&gt;"/>
  </w:docVars>
  <w:rsids>
    <w:rsidRoot w:val="000F09C9"/>
    <w:rsid w:val="00000B5C"/>
    <w:rsid w:val="000011C1"/>
    <w:rsid w:val="0000386E"/>
    <w:rsid w:val="00007DAC"/>
    <w:rsid w:val="0001352B"/>
    <w:rsid w:val="00014558"/>
    <w:rsid w:val="000145CA"/>
    <w:rsid w:val="00014B0B"/>
    <w:rsid w:val="00015A78"/>
    <w:rsid w:val="0001678E"/>
    <w:rsid w:val="00017EB6"/>
    <w:rsid w:val="0002102E"/>
    <w:rsid w:val="0002131A"/>
    <w:rsid w:val="00022DCC"/>
    <w:rsid w:val="000236C8"/>
    <w:rsid w:val="00026AD6"/>
    <w:rsid w:val="00026C78"/>
    <w:rsid w:val="000277E5"/>
    <w:rsid w:val="0003131C"/>
    <w:rsid w:val="000329A5"/>
    <w:rsid w:val="000329CE"/>
    <w:rsid w:val="00033750"/>
    <w:rsid w:val="00035734"/>
    <w:rsid w:val="000401FF"/>
    <w:rsid w:val="000427D7"/>
    <w:rsid w:val="00042E18"/>
    <w:rsid w:val="0004473B"/>
    <w:rsid w:val="00046AD7"/>
    <w:rsid w:val="00050FEB"/>
    <w:rsid w:val="0005191C"/>
    <w:rsid w:val="0005317B"/>
    <w:rsid w:val="00054536"/>
    <w:rsid w:val="000548EF"/>
    <w:rsid w:val="00054BD7"/>
    <w:rsid w:val="0005504C"/>
    <w:rsid w:val="00055E06"/>
    <w:rsid w:val="00055FD6"/>
    <w:rsid w:val="000565CE"/>
    <w:rsid w:val="000624C3"/>
    <w:rsid w:val="0006289A"/>
    <w:rsid w:val="0006601E"/>
    <w:rsid w:val="0006616A"/>
    <w:rsid w:val="00067971"/>
    <w:rsid w:val="00067EB0"/>
    <w:rsid w:val="00070488"/>
    <w:rsid w:val="000721AD"/>
    <w:rsid w:val="0007249C"/>
    <w:rsid w:val="000728DA"/>
    <w:rsid w:val="00073623"/>
    <w:rsid w:val="00073B31"/>
    <w:rsid w:val="00074CA3"/>
    <w:rsid w:val="0007508D"/>
    <w:rsid w:val="00075718"/>
    <w:rsid w:val="00075D62"/>
    <w:rsid w:val="00080050"/>
    <w:rsid w:val="00080083"/>
    <w:rsid w:val="00080BB2"/>
    <w:rsid w:val="000810AF"/>
    <w:rsid w:val="00081ADE"/>
    <w:rsid w:val="00082FB0"/>
    <w:rsid w:val="000835E4"/>
    <w:rsid w:val="000838DA"/>
    <w:rsid w:val="000843E3"/>
    <w:rsid w:val="000851BE"/>
    <w:rsid w:val="00090C22"/>
    <w:rsid w:val="000911EB"/>
    <w:rsid w:val="0009279E"/>
    <w:rsid w:val="00092F29"/>
    <w:rsid w:val="00093D21"/>
    <w:rsid w:val="0009500C"/>
    <w:rsid w:val="00095E80"/>
    <w:rsid w:val="00097600"/>
    <w:rsid w:val="000A06E0"/>
    <w:rsid w:val="000A0EA4"/>
    <w:rsid w:val="000A31F2"/>
    <w:rsid w:val="000A7F6A"/>
    <w:rsid w:val="000B1C0E"/>
    <w:rsid w:val="000B5F64"/>
    <w:rsid w:val="000B69DF"/>
    <w:rsid w:val="000B6C4E"/>
    <w:rsid w:val="000B71C9"/>
    <w:rsid w:val="000C022E"/>
    <w:rsid w:val="000C08B9"/>
    <w:rsid w:val="000C0FA0"/>
    <w:rsid w:val="000C1A61"/>
    <w:rsid w:val="000C2A83"/>
    <w:rsid w:val="000C39ED"/>
    <w:rsid w:val="000C3C9D"/>
    <w:rsid w:val="000C618E"/>
    <w:rsid w:val="000C67AF"/>
    <w:rsid w:val="000C6D37"/>
    <w:rsid w:val="000C72CC"/>
    <w:rsid w:val="000C7E20"/>
    <w:rsid w:val="000D06E4"/>
    <w:rsid w:val="000D34E1"/>
    <w:rsid w:val="000D350F"/>
    <w:rsid w:val="000D3C96"/>
    <w:rsid w:val="000D5D4E"/>
    <w:rsid w:val="000E2880"/>
    <w:rsid w:val="000E4B41"/>
    <w:rsid w:val="000E72FB"/>
    <w:rsid w:val="000E79D9"/>
    <w:rsid w:val="000E7BF9"/>
    <w:rsid w:val="000F09C9"/>
    <w:rsid w:val="000F2A25"/>
    <w:rsid w:val="000F322A"/>
    <w:rsid w:val="000F4593"/>
    <w:rsid w:val="000F5E1A"/>
    <w:rsid w:val="000F6679"/>
    <w:rsid w:val="000F739E"/>
    <w:rsid w:val="000F7F6C"/>
    <w:rsid w:val="00100E93"/>
    <w:rsid w:val="001014C6"/>
    <w:rsid w:val="00102DD1"/>
    <w:rsid w:val="0010328D"/>
    <w:rsid w:val="00104008"/>
    <w:rsid w:val="0010449C"/>
    <w:rsid w:val="001045CD"/>
    <w:rsid w:val="0010486D"/>
    <w:rsid w:val="001059CE"/>
    <w:rsid w:val="00106B38"/>
    <w:rsid w:val="00107757"/>
    <w:rsid w:val="001118C7"/>
    <w:rsid w:val="00115F5D"/>
    <w:rsid w:val="00120031"/>
    <w:rsid w:val="00121DC9"/>
    <w:rsid w:val="001227C5"/>
    <w:rsid w:val="001229F9"/>
    <w:rsid w:val="0012553A"/>
    <w:rsid w:val="001261B3"/>
    <w:rsid w:val="00130EA0"/>
    <w:rsid w:val="00134066"/>
    <w:rsid w:val="0014094C"/>
    <w:rsid w:val="00141CD9"/>
    <w:rsid w:val="00147718"/>
    <w:rsid w:val="00150651"/>
    <w:rsid w:val="00150E8A"/>
    <w:rsid w:val="001522F8"/>
    <w:rsid w:val="00153FD2"/>
    <w:rsid w:val="001555D4"/>
    <w:rsid w:val="001568E0"/>
    <w:rsid w:val="00156D5C"/>
    <w:rsid w:val="001619AA"/>
    <w:rsid w:val="00161EB7"/>
    <w:rsid w:val="00164AAF"/>
    <w:rsid w:val="00165E52"/>
    <w:rsid w:val="0016615C"/>
    <w:rsid w:val="00166B78"/>
    <w:rsid w:val="00166CC8"/>
    <w:rsid w:val="0017219F"/>
    <w:rsid w:val="001730DD"/>
    <w:rsid w:val="00173CA1"/>
    <w:rsid w:val="001774FB"/>
    <w:rsid w:val="0018015B"/>
    <w:rsid w:val="001809EE"/>
    <w:rsid w:val="00180C9F"/>
    <w:rsid w:val="00184ADA"/>
    <w:rsid w:val="00184B7E"/>
    <w:rsid w:val="00186930"/>
    <w:rsid w:val="00186943"/>
    <w:rsid w:val="00186B6C"/>
    <w:rsid w:val="0018777D"/>
    <w:rsid w:val="001878DE"/>
    <w:rsid w:val="00187A37"/>
    <w:rsid w:val="001901CF"/>
    <w:rsid w:val="0019028E"/>
    <w:rsid w:val="0019183B"/>
    <w:rsid w:val="00191872"/>
    <w:rsid w:val="001918E0"/>
    <w:rsid w:val="001930B4"/>
    <w:rsid w:val="001930EA"/>
    <w:rsid w:val="00193519"/>
    <w:rsid w:val="00193D2F"/>
    <w:rsid w:val="001959EE"/>
    <w:rsid w:val="001A181C"/>
    <w:rsid w:val="001A2430"/>
    <w:rsid w:val="001A3A97"/>
    <w:rsid w:val="001A433C"/>
    <w:rsid w:val="001A4C34"/>
    <w:rsid w:val="001A65F0"/>
    <w:rsid w:val="001A7239"/>
    <w:rsid w:val="001B1911"/>
    <w:rsid w:val="001B1950"/>
    <w:rsid w:val="001B306E"/>
    <w:rsid w:val="001B38A6"/>
    <w:rsid w:val="001B41C1"/>
    <w:rsid w:val="001B4C44"/>
    <w:rsid w:val="001B5A7D"/>
    <w:rsid w:val="001B6A34"/>
    <w:rsid w:val="001B7CC4"/>
    <w:rsid w:val="001B7E0F"/>
    <w:rsid w:val="001C09EF"/>
    <w:rsid w:val="001C16DD"/>
    <w:rsid w:val="001C1DF0"/>
    <w:rsid w:val="001C22F0"/>
    <w:rsid w:val="001C388D"/>
    <w:rsid w:val="001C4096"/>
    <w:rsid w:val="001C53AC"/>
    <w:rsid w:val="001C5F45"/>
    <w:rsid w:val="001C672F"/>
    <w:rsid w:val="001D0275"/>
    <w:rsid w:val="001D045C"/>
    <w:rsid w:val="001D3567"/>
    <w:rsid w:val="001D3BCF"/>
    <w:rsid w:val="001D4253"/>
    <w:rsid w:val="001D4B37"/>
    <w:rsid w:val="001D4EC5"/>
    <w:rsid w:val="001D6A87"/>
    <w:rsid w:val="001D7A7F"/>
    <w:rsid w:val="001D7CE4"/>
    <w:rsid w:val="001E15EE"/>
    <w:rsid w:val="001E1E73"/>
    <w:rsid w:val="001E2029"/>
    <w:rsid w:val="001E2060"/>
    <w:rsid w:val="001E2928"/>
    <w:rsid w:val="001E39DA"/>
    <w:rsid w:val="001E3BA2"/>
    <w:rsid w:val="001E5659"/>
    <w:rsid w:val="001E5FF3"/>
    <w:rsid w:val="001E6DE2"/>
    <w:rsid w:val="001F0AA7"/>
    <w:rsid w:val="001F0B4C"/>
    <w:rsid w:val="001F1C14"/>
    <w:rsid w:val="001F1DCF"/>
    <w:rsid w:val="001F2FAA"/>
    <w:rsid w:val="001F3E2E"/>
    <w:rsid w:val="001F488D"/>
    <w:rsid w:val="001F7199"/>
    <w:rsid w:val="00200E34"/>
    <w:rsid w:val="002017D3"/>
    <w:rsid w:val="00201A69"/>
    <w:rsid w:val="00201E2D"/>
    <w:rsid w:val="00201F65"/>
    <w:rsid w:val="00202ABC"/>
    <w:rsid w:val="00205893"/>
    <w:rsid w:val="00206F50"/>
    <w:rsid w:val="00213704"/>
    <w:rsid w:val="002148AA"/>
    <w:rsid w:val="00215DAA"/>
    <w:rsid w:val="0021621F"/>
    <w:rsid w:val="002162B6"/>
    <w:rsid w:val="00216FF2"/>
    <w:rsid w:val="0021771F"/>
    <w:rsid w:val="00217E88"/>
    <w:rsid w:val="00223238"/>
    <w:rsid w:val="00224D23"/>
    <w:rsid w:val="00225C1E"/>
    <w:rsid w:val="00225CD7"/>
    <w:rsid w:val="00225E85"/>
    <w:rsid w:val="002260B6"/>
    <w:rsid w:val="00226495"/>
    <w:rsid w:val="00231459"/>
    <w:rsid w:val="00234E81"/>
    <w:rsid w:val="00234FAA"/>
    <w:rsid w:val="00237A87"/>
    <w:rsid w:val="00241AF0"/>
    <w:rsid w:val="00242289"/>
    <w:rsid w:val="00242411"/>
    <w:rsid w:val="00242699"/>
    <w:rsid w:val="00242DC4"/>
    <w:rsid w:val="0024312C"/>
    <w:rsid w:val="0024398D"/>
    <w:rsid w:val="00244ABB"/>
    <w:rsid w:val="00244D81"/>
    <w:rsid w:val="00244E5D"/>
    <w:rsid w:val="00245146"/>
    <w:rsid w:val="00245461"/>
    <w:rsid w:val="00245F38"/>
    <w:rsid w:val="00251B2A"/>
    <w:rsid w:val="002523C4"/>
    <w:rsid w:val="002536E2"/>
    <w:rsid w:val="002541C2"/>
    <w:rsid w:val="00256406"/>
    <w:rsid w:val="00256AC4"/>
    <w:rsid w:val="00261208"/>
    <w:rsid w:val="00261DDD"/>
    <w:rsid w:val="00261F7C"/>
    <w:rsid w:val="0026284F"/>
    <w:rsid w:val="002638AA"/>
    <w:rsid w:val="00264273"/>
    <w:rsid w:val="00264F93"/>
    <w:rsid w:val="00265662"/>
    <w:rsid w:val="00265CA8"/>
    <w:rsid w:val="00265D92"/>
    <w:rsid w:val="00266006"/>
    <w:rsid w:val="002669CC"/>
    <w:rsid w:val="00275A5F"/>
    <w:rsid w:val="0028030B"/>
    <w:rsid w:val="002815B1"/>
    <w:rsid w:val="00281910"/>
    <w:rsid w:val="0028227E"/>
    <w:rsid w:val="00282E02"/>
    <w:rsid w:val="002836ED"/>
    <w:rsid w:val="00285BD7"/>
    <w:rsid w:val="00285F95"/>
    <w:rsid w:val="0028793F"/>
    <w:rsid w:val="00290B93"/>
    <w:rsid w:val="00291248"/>
    <w:rsid w:val="00291D23"/>
    <w:rsid w:val="00294919"/>
    <w:rsid w:val="00294D4A"/>
    <w:rsid w:val="00297615"/>
    <w:rsid w:val="002A13C7"/>
    <w:rsid w:val="002A19AF"/>
    <w:rsid w:val="002A4CCB"/>
    <w:rsid w:val="002A6AFF"/>
    <w:rsid w:val="002A7C07"/>
    <w:rsid w:val="002B038F"/>
    <w:rsid w:val="002B0778"/>
    <w:rsid w:val="002B3DF7"/>
    <w:rsid w:val="002B552A"/>
    <w:rsid w:val="002C1485"/>
    <w:rsid w:val="002C2DCF"/>
    <w:rsid w:val="002C3599"/>
    <w:rsid w:val="002C457A"/>
    <w:rsid w:val="002C4EFD"/>
    <w:rsid w:val="002C4F62"/>
    <w:rsid w:val="002C5D92"/>
    <w:rsid w:val="002C7F41"/>
    <w:rsid w:val="002D0CDF"/>
    <w:rsid w:val="002D23B2"/>
    <w:rsid w:val="002D26D9"/>
    <w:rsid w:val="002D6285"/>
    <w:rsid w:val="002D6DFF"/>
    <w:rsid w:val="002D7742"/>
    <w:rsid w:val="002E1BB7"/>
    <w:rsid w:val="002E2C6E"/>
    <w:rsid w:val="002E3290"/>
    <w:rsid w:val="002E684E"/>
    <w:rsid w:val="002E6DD5"/>
    <w:rsid w:val="002E7A61"/>
    <w:rsid w:val="002F07C1"/>
    <w:rsid w:val="002F132F"/>
    <w:rsid w:val="002F1FC8"/>
    <w:rsid w:val="002F30FF"/>
    <w:rsid w:val="002F35E1"/>
    <w:rsid w:val="002F3BE8"/>
    <w:rsid w:val="002F5473"/>
    <w:rsid w:val="002F62E8"/>
    <w:rsid w:val="002F680F"/>
    <w:rsid w:val="002F6866"/>
    <w:rsid w:val="002F727C"/>
    <w:rsid w:val="0030058C"/>
    <w:rsid w:val="00301783"/>
    <w:rsid w:val="00302391"/>
    <w:rsid w:val="00302535"/>
    <w:rsid w:val="00303ECC"/>
    <w:rsid w:val="00304A92"/>
    <w:rsid w:val="00305466"/>
    <w:rsid w:val="00305715"/>
    <w:rsid w:val="003068AA"/>
    <w:rsid w:val="003102F2"/>
    <w:rsid w:val="0031087A"/>
    <w:rsid w:val="00313E1C"/>
    <w:rsid w:val="00321336"/>
    <w:rsid w:val="00321A40"/>
    <w:rsid w:val="00322AD5"/>
    <w:rsid w:val="003244AB"/>
    <w:rsid w:val="003246D8"/>
    <w:rsid w:val="00325BC3"/>
    <w:rsid w:val="0032719D"/>
    <w:rsid w:val="00327B89"/>
    <w:rsid w:val="003317A4"/>
    <w:rsid w:val="00332DB7"/>
    <w:rsid w:val="0033363A"/>
    <w:rsid w:val="00333B5D"/>
    <w:rsid w:val="00334BB0"/>
    <w:rsid w:val="0033502E"/>
    <w:rsid w:val="00337398"/>
    <w:rsid w:val="00337400"/>
    <w:rsid w:val="0033760E"/>
    <w:rsid w:val="003401EB"/>
    <w:rsid w:val="00340C8D"/>
    <w:rsid w:val="00341288"/>
    <w:rsid w:val="00341DDF"/>
    <w:rsid w:val="00343A3C"/>
    <w:rsid w:val="003449C3"/>
    <w:rsid w:val="00345F1A"/>
    <w:rsid w:val="00347092"/>
    <w:rsid w:val="0035059B"/>
    <w:rsid w:val="003528D3"/>
    <w:rsid w:val="00352EEB"/>
    <w:rsid w:val="003536CB"/>
    <w:rsid w:val="00353EDB"/>
    <w:rsid w:val="00353F58"/>
    <w:rsid w:val="00354C43"/>
    <w:rsid w:val="003561AD"/>
    <w:rsid w:val="0035762D"/>
    <w:rsid w:val="00360072"/>
    <w:rsid w:val="00360809"/>
    <w:rsid w:val="003615CB"/>
    <w:rsid w:val="003615D3"/>
    <w:rsid w:val="003626F8"/>
    <w:rsid w:val="003640CE"/>
    <w:rsid w:val="003701B0"/>
    <w:rsid w:val="00370F58"/>
    <w:rsid w:val="00371011"/>
    <w:rsid w:val="0037264E"/>
    <w:rsid w:val="00372CB1"/>
    <w:rsid w:val="003803CE"/>
    <w:rsid w:val="00381085"/>
    <w:rsid w:val="00383B6B"/>
    <w:rsid w:val="00383BFD"/>
    <w:rsid w:val="00384DE0"/>
    <w:rsid w:val="00384EB3"/>
    <w:rsid w:val="003851A0"/>
    <w:rsid w:val="00386B57"/>
    <w:rsid w:val="00390075"/>
    <w:rsid w:val="00390F3B"/>
    <w:rsid w:val="00392159"/>
    <w:rsid w:val="00392C76"/>
    <w:rsid w:val="00393724"/>
    <w:rsid w:val="00394CC1"/>
    <w:rsid w:val="00395DFB"/>
    <w:rsid w:val="00396147"/>
    <w:rsid w:val="00397ED0"/>
    <w:rsid w:val="003A1180"/>
    <w:rsid w:val="003A2083"/>
    <w:rsid w:val="003A2DAC"/>
    <w:rsid w:val="003A3FDE"/>
    <w:rsid w:val="003A5029"/>
    <w:rsid w:val="003A57E8"/>
    <w:rsid w:val="003A5815"/>
    <w:rsid w:val="003A5BDE"/>
    <w:rsid w:val="003A783F"/>
    <w:rsid w:val="003A78DD"/>
    <w:rsid w:val="003B34C1"/>
    <w:rsid w:val="003B3617"/>
    <w:rsid w:val="003B410E"/>
    <w:rsid w:val="003B4131"/>
    <w:rsid w:val="003B4C79"/>
    <w:rsid w:val="003B5067"/>
    <w:rsid w:val="003B5C27"/>
    <w:rsid w:val="003B616F"/>
    <w:rsid w:val="003B6447"/>
    <w:rsid w:val="003C14E7"/>
    <w:rsid w:val="003C1719"/>
    <w:rsid w:val="003C212E"/>
    <w:rsid w:val="003C256F"/>
    <w:rsid w:val="003C2E0B"/>
    <w:rsid w:val="003C30E8"/>
    <w:rsid w:val="003C4102"/>
    <w:rsid w:val="003C44B5"/>
    <w:rsid w:val="003C463F"/>
    <w:rsid w:val="003C5D65"/>
    <w:rsid w:val="003C6956"/>
    <w:rsid w:val="003C7DF5"/>
    <w:rsid w:val="003D0947"/>
    <w:rsid w:val="003D0B38"/>
    <w:rsid w:val="003D36F3"/>
    <w:rsid w:val="003D4101"/>
    <w:rsid w:val="003D55BE"/>
    <w:rsid w:val="003D58B2"/>
    <w:rsid w:val="003D58F1"/>
    <w:rsid w:val="003D6AB2"/>
    <w:rsid w:val="003D6BCA"/>
    <w:rsid w:val="003D6E37"/>
    <w:rsid w:val="003D7331"/>
    <w:rsid w:val="003E4526"/>
    <w:rsid w:val="003F06F6"/>
    <w:rsid w:val="003F11C3"/>
    <w:rsid w:val="003F192C"/>
    <w:rsid w:val="003F3030"/>
    <w:rsid w:val="003F4592"/>
    <w:rsid w:val="003F488E"/>
    <w:rsid w:val="003F5640"/>
    <w:rsid w:val="003F740A"/>
    <w:rsid w:val="00400C51"/>
    <w:rsid w:val="00400C88"/>
    <w:rsid w:val="00401C17"/>
    <w:rsid w:val="004034C4"/>
    <w:rsid w:val="0040767C"/>
    <w:rsid w:val="00410D1F"/>
    <w:rsid w:val="00411797"/>
    <w:rsid w:val="0041256E"/>
    <w:rsid w:val="00413C6E"/>
    <w:rsid w:val="004148F8"/>
    <w:rsid w:val="004167E5"/>
    <w:rsid w:val="00417DC1"/>
    <w:rsid w:val="00420EDD"/>
    <w:rsid w:val="004213CC"/>
    <w:rsid w:val="00421560"/>
    <w:rsid w:val="00421D78"/>
    <w:rsid w:val="004233D1"/>
    <w:rsid w:val="00423B72"/>
    <w:rsid w:val="00424C27"/>
    <w:rsid w:val="00427053"/>
    <w:rsid w:val="0042758C"/>
    <w:rsid w:val="004275B9"/>
    <w:rsid w:val="00430453"/>
    <w:rsid w:val="00430F0F"/>
    <w:rsid w:val="00431D31"/>
    <w:rsid w:val="00431E01"/>
    <w:rsid w:val="00431F0A"/>
    <w:rsid w:val="0043203B"/>
    <w:rsid w:val="004336A6"/>
    <w:rsid w:val="00435839"/>
    <w:rsid w:val="004367EA"/>
    <w:rsid w:val="00436FD2"/>
    <w:rsid w:val="0043750C"/>
    <w:rsid w:val="004413E8"/>
    <w:rsid w:val="00444745"/>
    <w:rsid w:val="00447F83"/>
    <w:rsid w:val="004512E0"/>
    <w:rsid w:val="004521A8"/>
    <w:rsid w:val="0045401E"/>
    <w:rsid w:val="00454845"/>
    <w:rsid w:val="00454E04"/>
    <w:rsid w:val="00455842"/>
    <w:rsid w:val="0045587C"/>
    <w:rsid w:val="00455BEA"/>
    <w:rsid w:val="004604D5"/>
    <w:rsid w:val="004608AB"/>
    <w:rsid w:val="004612D5"/>
    <w:rsid w:val="0046246C"/>
    <w:rsid w:val="004628BD"/>
    <w:rsid w:val="00462D3C"/>
    <w:rsid w:val="004642BE"/>
    <w:rsid w:val="00465E83"/>
    <w:rsid w:val="004709B9"/>
    <w:rsid w:val="004718DA"/>
    <w:rsid w:val="00471D75"/>
    <w:rsid w:val="00472224"/>
    <w:rsid w:val="00473A13"/>
    <w:rsid w:val="00473C29"/>
    <w:rsid w:val="00473C72"/>
    <w:rsid w:val="00473C7E"/>
    <w:rsid w:val="00474B0F"/>
    <w:rsid w:val="004759D3"/>
    <w:rsid w:val="00476B27"/>
    <w:rsid w:val="00481582"/>
    <w:rsid w:val="004823A0"/>
    <w:rsid w:val="00485CD8"/>
    <w:rsid w:val="00487024"/>
    <w:rsid w:val="00487283"/>
    <w:rsid w:val="0048773E"/>
    <w:rsid w:val="00487A63"/>
    <w:rsid w:val="00487B0E"/>
    <w:rsid w:val="004904FA"/>
    <w:rsid w:val="0049059A"/>
    <w:rsid w:val="00491592"/>
    <w:rsid w:val="004915F0"/>
    <w:rsid w:val="0049196A"/>
    <w:rsid w:val="00491DBF"/>
    <w:rsid w:val="00492D49"/>
    <w:rsid w:val="00494A3F"/>
    <w:rsid w:val="00494C25"/>
    <w:rsid w:val="00495AB7"/>
    <w:rsid w:val="00495B7C"/>
    <w:rsid w:val="00495CF7"/>
    <w:rsid w:val="00495DCC"/>
    <w:rsid w:val="00497FF9"/>
    <w:rsid w:val="004A19E6"/>
    <w:rsid w:val="004A5A2D"/>
    <w:rsid w:val="004A680C"/>
    <w:rsid w:val="004A77F0"/>
    <w:rsid w:val="004B2245"/>
    <w:rsid w:val="004B29E6"/>
    <w:rsid w:val="004B3186"/>
    <w:rsid w:val="004B4999"/>
    <w:rsid w:val="004B6245"/>
    <w:rsid w:val="004C09F7"/>
    <w:rsid w:val="004C0D11"/>
    <w:rsid w:val="004C1272"/>
    <w:rsid w:val="004C4EDD"/>
    <w:rsid w:val="004C63CF"/>
    <w:rsid w:val="004C6C7B"/>
    <w:rsid w:val="004C7399"/>
    <w:rsid w:val="004C73BE"/>
    <w:rsid w:val="004C75CE"/>
    <w:rsid w:val="004C7F04"/>
    <w:rsid w:val="004D0B07"/>
    <w:rsid w:val="004D0E5B"/>
    <w:rsid w:val="004D485B"/>
    <w:rsid w:val="004D5765"/>
    <w:rsid w:val="004D7FB0"/>
    <w:rsid w:val="004E00B5"/>
    <w:rsid w:val="004E14D1"/>
    <w:rsid w:val="004E1694"/>
    <w:rsid w:val="004E1920"/>
    <w:rsid w:val="004E3733"/>
    <w:rsid w:val="004E405F"/>
    <w:rsid w:val="004E43EA"/>
    <w:rsid w:val="004E4A5B"/>
    <w:rsid w:val="004E59DC"/>
    <w:rsid w:val="004E65A8"/>
    <w:rsid w:val="004E6E54"/>
    <w:rsid w:val="004E78AB"/>
    <w:rsid w:val="004E7CBE"/>
    <w:rsid w:val="004F284B"/>
    <w:rsid w:val="004F2F39"/>
    <w:rsid w:val="004F57A9"/>
    <w:rsid w:val="004F5870"/>
    <w:rsid w:val="004F6BC3"/>
    <w:rsid w:val="00501190"/>
    <w:rsid w:val="00501B34"/>
    <w:rsid w:val="00505C68"/>
    <w:rsid w:val="00507FF4"/>
    <w:rsid w:val="005109AE"/>
    <w:rsid w:val="00510B56"/>
    <w:rsid w:val="00511B5D"/>
    <w:rsid w:val="00512C1D"/>
    <w:rsid w:val="005146A3"/>
    <w:rsid w:val="00515313"/>
    <w:rsid w:val="00515793"/>
    <w:rsid w:val="00517530"/>
    <w:rsid w:val="00521617"/>
    <w:rsid w:val="00524AB1"/>
    <w:rsid w:val="00527655"/>
    <w:rsid w:val="005276FF"/>
    <w:rsid w:val="00531A47"/>
    <w:rsid w:val="005322F4"/>
    <w:rsid w:val="00532ED2"/>
    <w:rsid w:val="00533266"/>
    <w:rsid w:val="00533EB9"/>
    <w:rsid w:val="0053456D"/>
    <w:rsid w:val="00535466"/>
    <w:rsid w:val="00535E18"/>
    <w:rsid w:val="00536D74"/>
    <w:rsid w:val="005374A1"/>
    <w:rsid w:val="00540010"/>
    <w:rsid w:val="00545556"/>
    <w:rsid w:val="005505F8"/>
    <w:rsid w:val="0055125F"/>
    <w:rsid w:val="0055261F"/>
    <w:rsid w:val="00554C15"/>
    <w:rsid w:val="00557FED"/>
    <w:rsid w:val="00560269"/>
    <w:rsid w:val="005607B5"/>
    <w:rsid w:val="00561880"/>
    <w:rsid w:val="00562E13"/>
    <w:rsid w:val="005648AD"/>
    <w:rsid w:val="005650E2"/>
    <w:rsid w:val="0056543B"/>
    <w:rsid w:val="0056548A"/>
    <w:rsid w:val="005677D3"/>
    <w:rsid w:val="00571D14"/>
    <w:rsid w:val="005725FE"/>
    <w:rsid w:val="005729C0"/>
    <w:rsid w:val="00573BF1"/>
    <w:rsid w:val="005803B1"/>
    <w:rsid w:val="00580897"/>
    <w:rsid w:val="00581768"/>
    <w:rsid w:val="005834BF"/>
    <w:rsid w:val="00583ABB"/>
    <w:rsid w:val="00587C1B"/>
    <w:rsid w:val="00587C9B"/>
    <w:rsid w:val="00591A3E"/>
    <w:rsid w:val="00591BCB"/>
    <w:rsid w:val="00594151"/>
    <w:rsid w:val="005944E1"/>
    <w:rsid w:val="00595DC2"/>
    <w:rsid w:val="0059607B"/>
    <w:rsid w:val="005A0C7F"/>
    <w:rsid w:val="005A1139"/>
    <w:rsid w:val="005A2721"/>
    <w:rsid w:val="005A2AEE"/>
    <w:rsid w:val="005A3EA8"/>
    <w:rsid w:val="005A59B3"/>
    <w:rsid w:val="005A629F"/>
    <w:rsid w:val="005B0C10"/>
    <w:rsid w:val="005B2653"/>
    <w:rsid w:val="005B2918"/>
    <w:rsid w:val="005B2FCD"/>
    <w:rsid w:val="005B38A0"/>
    <w:rsid w:val="005B498F"/>
    <w:rsid w:val="005B6723"/>
    <w:rsid w:val="005C4281"/>
    <w:rsid w:val="005C4F9D"/>
    <w:rsid w:val="005C5EC3"/>
    <w:rsid w:val="005C66C7"/>
    <w:rsid w:val="005C69CB"/>
    <w:rsid w:val="005C74B4"/>
    <w:rsid w:val="005C7B59"/>
    <w:rsid w:val="005D082F"/>
    <w:rsid w:val="005D298F"/>
    <w:rsid w:val="005D3416"/>
    <w:rsid w:val="005D4B87"/>
    <w:rsid w:val="005E0277"/>
    <w:rsid w:val="005E3ECB"/>
    <w:rsid w:val="005E3FAE"/>
    <w:rsid w:val="005E65C0"/>
    <w:rsid w:val="005F491F"/>
    <w:rsid w:val="005F5CCA"/>
    <w:rsid w:val="005F675E"/>
    <w:rsid w:val="005F7858"/>
    <w:rsid w:val="00600F98"/>
    <w:rsid w:val="006014AA"/>
    <w:rsid w:val="00602ACF"/>
    <w:rsid w:val="0060333E"/>
    <w:rsid w:val="0060451A"/>
    <w:rsid w:val="00605466"/>
    <w:rsid w:val="00605870"/>
    <w:rsid w:val="00606BD2"/>
    <w:rsid w:val="00607D55"/>
    <w:rsid w:val="006119D5"/>
    <w:rsid w:val="00615B56"/>
    <w:rsid w:val="00615FE5"/>
    <w:rsid w:val="006166FF"/>
    <w:rsid w:val="00616AD6"/>
    <w:rsid w:val="0062004F"/>
    <w:rsid w:val="006203A0"/>
    <w:rsid w:val="00621814"/>
    <w:rsid w:val="00622152"/>
    <w:rsid w:val="00622983"/>
    <w:rsid w:val="0063009E"/>
    <w:rsid w:val="00630BB1"/>
    <w:rsid w:val="0063183C"/>
    <w:rsid w:val="00632565"/>
    <w:rsid w:val="00632986"/>
    <w:rsid w:val="00634FC9"/>
    <w:rsid w:val="00640711"/>
    <w:rsid w:val="00640BC3"/>
    <w:rsid w:val="00643DC9"/>
    <w:rsid w:val="00644562"/>
    <w:rsid w:val="00644618"/>
    <w:rsid w:val="00646F0D"/>
    <w:rsid w:val="006504B9"/>
    <w:rsid w:val="00650AFD"/>
    <w:rsid w:val="00651029"/>
    <w:rsid w:val="0065200B"/>
    <w:rsid w:val="006520E6"/>
    <w:rsid w:val="00653858"/>
    <w:rsid w:val="00653914"/>
    <w:rsid w:val="006539C1"/>
    <w:rsid w:val="00653A7B"/>
    <w:rsid w:val="006552BE"/>
    <w:rsid w:val="00656FC6"/>
    <w:rsid w:val="006577BB"/>
    <w:rsid w:val="006602A5"/>
    <w:rsid w:val="0066235D"/>
    <w:rsid w:val="006626F1"/>
    <w:rsid w:val="00663CF0"/>
    <w:rsid w:val="0066672F"/>
    <w:rsid w:val="00666E3B"/>
    <w:rsid w:val="00666EF3"/>
    <w:rsid w:val="006672F5"/>
    <w:rsid w:val="00670D24"/>
    <w:rsid w:val="00671240"/>
    <w:rsid w:val="0067214C"/>
    <w:rsid w:val="00672D6A"/>
    <w:rsid w:val="006733BA"/>
    <w:rsid w:val="006758D1"/>
    <w:rsid w:val="0067610E"/>
    <w:rsid w:val="00676562"/>
    <w:rsid w:val="006825A3"/>
    <w:rsid w:val="00682625"/>
    <w:rsid w:val="00685305"/>
    <w:rsid w:val="006858A1"/>
    <w:rsid w:val="00685C67"/>
    <w:rsid w:val="00685C9B"/>
    <w:rsid w:val="006912D5"/>
    <w:rsid w:val="006949F2"/>
    <w:rsid w:val="006A1600"/>
    <w:rsid w:val="006A31C4"/>
    <w:rsid w:val="006A3810"/>
    <w:rsid w:val="006A43A6"/>
    <w:rsid w:val="006A4748"/>
    <w:rsid w:val="006A5B0F"/>
    <w:rsid w:val="006A706F"/>
    <w:rsid w:val="006B1300"/>
    <w:rsid w:val="006B1CB8"/>
    <w:rsid w:val="006B65B5"/>
    <w:rsid w:val="006B7035"/>
    <w:rsid w:val="006B737E"/>
    <w:rsid w:val="006C00FE"/>
    <w:rsid w:val="006C118B"/>
    <w:rsid w:val="006C3F66"/>
    <w:rsid w:val="006C53D4"/>
    <w:rsid w:val="006C5777"/>
    <w:rsid w:val="006C5B98"/>
    <w:rsid w:val="006C699D"/>
    <w:rsid w:val="006D083D"/>
    <w:rsid w:val="006D0A3A"/>
    <w:rsid w:val="006D1324"/>
    <w:rsid w:val="006D16E6"/>
    <w:rsid w:val="006D1C32"/>
    <w:rsid w:val="006D3139"/>
    <w:rsid w:val="006D3D42"/>
    <w:rsid w:val="006D4257"/>
    <w:rsid w:val="006D468F"/>
    <w:rsid w:val="006D7A79"/>
    <w:rsid w:val="006E15FA"/>
    <w:rsid w:val="006E2A30"/>
    <w:rsid w:val="006E3DDD"/>
    <w:rsid w:val="006E5403"/>
    <w:rsid w:val="006E588A"/>
    <w:rsid w:val="006E5A8A"/>
    <w:rsid w:val="006E5F16"/>
    <w:rsid w:val="006F06DF"/>
    <w:rsid w:val="006F0876"/>
    <w:rsid w:val="006F1D4D"/>
    <w:rsid w:val="006F3090"/>
    <w:rsid w:val="006F39F7"/>
    <w:rsid w:val="006F621B"/>
    <w:rsid w:val="006F6C8C"/>
    <w:rsid w:val="0070035D"/>
    <w:rsid w:val="007003AB"/>
    <w:rsid w:val="0070138C"/>
    <w:rsid w:val="007017F1"/>
    <w:rsid w:val="00701F2D"/>
    <w:rsid w:val="007020E4"/>
    <w:rsid w:val="00702770"/>
    <w:rsid w:val="0070306A"/>
    <w:rsid w:val="0070425E"/>
    <w:rsid w:val="00704676"/>
    <w:rsid w:val="007052D0"/>
    <w:rsid w:val="007059CE"/>
    <w:rsid w:val="007063B0"/>
    <w:rsid w:val="00706F58"/>
    <w:rsid w:val="007078E3"/>
    <w:rsid w:val="00707998"/>
    <w:rsid w:val="007109D6"/>
    <w:rsid w:val="00710CAC"/>
    <w:rsid w:val="007113A1"/>
    <w:rsid w:val="00711964"/>
    <w:rsid w:val="007119CD"/>
    <w:rsid w:val="0071212F"/>
    <w:rsid w:val="00713949"/>
    <w:rsid w:val="0071469B"/>
    <w:rsid w:val="007146E1"/>
    <w:rsid w:val="00715F26"/>
    <w:rsid w:val="00716BB9"/>
    <w:rsid w:val="00717BBD"/>
    <w:rsid w:val="007205B6"/>
    <w:rsid w:val="00721447"/>
    <w:rsid w:val="00721EDA"/>
    <w:rsid w:val="007221FC"/>
    <w:rsid w:val="00724D30"/>
    <w:rsid w:val="00727554"/>
    <w:rsid w:val="00730C67"/>
    <w:rsid w:val="00730F5B"/>
    <w:rsid w:val="00730FA8"/>
    <w:rsid w:val="00731EA5"/>
    <w:rsid w:val="00733C8E"/>
    <w:rsid w:val="0073775C"/>
    <w:rsid w:val="00737F52"/>
    <w:rsid w:val="00740BED"/>
    <w:rsid w:val="00743ABA"/>
    <w:rsid w:val="00744B3A"/>
    <w:rsid w:val="00744DC8"/>
    <w:rsid w:val="00745B96"/>
    <w:rsid w:val="00745F1F"/>
    <w:rsid w:val="0074621E"/>
    <w:rsid w:val="0074773F"/>
    <w:rsid w:val="007479E6"/>
    <w:rsid w:val="00750145"/>
    <w:rsid w:val="007503C5"/>
    <w:rsid w:val="00750602"/>
    <w:rsid w:val="00750A88"/>
    <w:rsid w:val="00750BED"/>
    <w:rsid w:val="00752477"/>
    <w:rsid w:val="007542CD"/>
    <w:rsid w:val="0075478B"/>
    <w:rsid w:val="007548B8"/>
    <w:rsid w:val="00755623"/>
    <w:rsid w:val="00755C0C"/>
    <w:rsid w:val="00755FB0"/>
    <w:rsid w:val="0075685C"/>
    <w:rsid w:val="00760C29"/>
    <w:rsid w:val="007639DF"/>
    <w:rsid w:val="0076637C"/>
    <w:rsid w:val="00766F99"/>
    <w:rsid w:val="0076705E"/>
    <w:rsid w:val="00767F2D"/>
    <w:rsid w:val="00770276"/>
    <w:rsid w:val="0077082A"/>
    <w:rsid w:val="00770B6D"/>
    <w:rsid w:val="007717E1"/>
    <w:rsid w:val="00772398"/>
    <w:rsid w:val="00773E83"/>
    <w:rsid w:val="007746D8"/>
    <w:rsid w:val="00774948"/>
    <w:rsid w:val="007758D8"/>
    <w:rsid w:val="00776148"/>
    <w:rsid w:val="007838A1"/>
    <w:rsid w:val="00784176"/>
    <w:rsid w:val="007841C9"/>
    <w:rsid w:val="00784E92"/>
    <w:rsid w:val="0078655E"/>
    <w:rsid w:val="007865F2"/>
    <w:rsid w:val="00786986"/>
    <w:rsid w:val="00786A78"/>
    <w:rsid w:val="00786C45"/>
    <w:rsid w:val="00790870"/>
    <w:rsid w:val="0079231A"/>
    <w:rsid w:val="00793537"/>
    <w:rsid w:val="007950A5"/>
    <w:rsid w:val="007A0002"/>
    <w:rsid w:val="007A0E39"/>
    <w:rsid w:val="007A1087"/>
    <w:rsid w:val="007A2F61"/>
    <w:rsid w:val="007A526A"/>
    <w:rsid w:val="007A746B"/>
    <w:rsid w:val="007B057A"/>
    <w:rsid w:val="007B3534"/>
    <w:rsid w:val="007B4AF3"/>
    <w:rsid w:val="007B5A9E"/>
    <w:rsid w:val="007B6816"/>
    <w:rsid w:val="007B7D7D"/>
    <w:rsid w:val="007C1FF3"/>
    <w:rsid w:val="007C3537"/>
    <w:rsid w:val="007C3B27"/>
    <w:rsid w:val="007C6AD0"/>
    <w:rsid w:val="007C6F5D"/>
    <w:rsid w:val="007C7FD2"/>
    <w:rsid w:val="007D121D"/>
    <w:rsid w:val="007D25E4"/>
    <w:rsid w:val="007D43B8"/>
    <w:rsid w:val="007D48BE"/>
    <w:rsid w:val="007D4E0E"/>
    <w:rsid w:val="007D50EF"/>
    <w:rsid w:val="007D5192"/>
    <w:rsid w:val="007D797A"/>
    <w:rsid w:val="007D7C63"/>
    <w:rsid w:val="007E0BA9"/>
    <w:rsid w:val="007E226B"/>
    <w:rsid w:val="007E2AC3"/>
    <w:rsid w:val="007E31AD"/>
    <w:rsid w:val="007E3540"/>
    <w:rsid w:val="007E3CEE"/>
    <w:rsid w:val="007E4741"/>
    <w:rsid w:val="007E4744"/>
    <w:rsid w:val="007E4A2E"/>
    <w:rsid w:val="007E5486"/>
    <w:rsid w:val="007E5AEB"/>
    <w:rsid w:val="007E6B20"/>
    <w:rsid w:val="007E7213"/>
    <w:rsid w:val="007E74E2"/>
    <w:rsid w:val="007E7511"/>
    <w:rsid w:val="007E774D"/>
    <w:rsid w:val="007E7CF6"/>
    <w:rsid w:val="007F08A2"/>
    <w:rsid w:val="007F08D0"/>
    <w:rsid w:val="007F1B8F"/>
    <w:rsid w:val="007F1DF1"/>
    <w:rsid w:val="007F3085"/>
    <w:rsid w:val="007F45EF"/>
    <w:rsid w:val="007F48F8"/>
    <w:rsid w:val="007F514A"/>
    <w:rsid w:val="007F55DB"/>
    <w:rsid w:val="007F75D6"/>
    <w:rsid w:val="007F7987"/>
    <w:rsid w:val="008033D8"/>
    <w:rsid w:val="00804278"/>
    <w:rsid w:val="008042C2"/>
    <w:rsid w:val="0080512B"/>
    <w:rsid w:val="0080781F"/>
    <w:rsid w:val="00810ED3"/>
    <w:rsid w:val="008113F8"/>
    <w:rsid w:val="00811BDB"/>
    <w:rsid w:val="008127DB"/>
    <w:rsid w:val="00813162"/>
    <w:rsid w:val="00815C16"/>
    <w:rsid w:val="00816979"/>
    <w:rsid w:val="00820A57"/>
    <w:rsid w:val="00824F90"/>
    <w:rsid w:val="00825BFE"/>
    <w:rsid w:val="0082655C"/>
    <w:rsid w:val="00826C49"/>
    <w:rsid w:val="00827E05"/>
    <w:rsid w:val="00832EA9"/>
    <w:rsid w:val="00835AFE"/>
    <w:rsid w:val="008360C8"/>
    <w:rsid w:val="00836491"/>
    <w:rsid w:val="008365C7"/>
    <w:rsid w:val="00836FF3"/>
    <w:rsid w:val="00837A43"/>
    <w:rsid w:val="00837C63"/>
    <w:rsid w:val="00837F3E"/>
    <w:rsid w:val="0084026D"/>
    <w:rsid w:val="00840C9E"/>
    <w:rsid w:val="00842850"/>
    <w:rsid w:val="00842A2C"/>
    <w:rsid w:val="00843147"/>
    <w:rsid w:val="008436A3"/>
    <w:rsid w:val="0084468A"/>
    <w:rsid w:val="00845FD4"/>
    <w:rsid w:val="00847EBB"/>
    <w:rsid w:val="00851AF2"/>
    <w:rsid w:val="00852CB6"/>
    <w:rsid w:val="00853D38"/>
    <w:rsid w:val="00854E8D"/>
    <w:rsid w:val="0085568B"/>
    <w:rsid w:val="00855AB7"/>
    <w:rsid w:val="00857C26"/>
    <w:rsid w:val="00860F17"/>
    <w:rsid w:val="00862BE8"/>
    <w:rsid w:val="00863D6A"/>
    <w:rsid w:val="00864A8E"/>
    <w:rsid w:val="00866A4E"/>
    <w:rsid w:val="0087092C"/>
    <w:rsid w:val="008712E8"/>
    <w:rsid w:val="0087161F"/>
    <w:rsid w:val="0087165F"/>
    <w:rsid w:val="0087246D"/>
    <w:rsid w:val="00872835"/>
    <w:rsid w:val="00873503"/>
    <w:rsid w:val="008744EB"/>
    <w:rsid w:val="00874741"/>
    <w:rsid w:val="00874E5A"/>
    <w:rsid w:val="00875079"/>
    <w:rsid w:val="00875B20"/>
    <w:rsid w:val="0087639B"/>
    <w:rsid w:val="00883BCD"/>
    <w:rsid w:val="00883D96"/>
    <w:rsid w:val="008847C1"/>
    <w:rsid w:val="00885600"/>
    <w:rsid w:val="00885AA6"/>
    <w:rsid w:val="00886288"/>
    <w:rsid w:val="00886E6E"/>
    <w:rsid w:val="00886E82"/>
    <w:rsid w:val="00887B72"/>
    <w:rsid w:val="00890E50"/>
    <w:rsid w:val="00892244"/>
    <w:rsid w:val="0089295B"/>
    <w:rsid w:val="008949FD"/>
    <w:rsid w:val="008961DA"/>
    <w:rsid w:val="00896DBC"/>
    <w:rsid w:val="008A0076"/>
    <w:rsid w:val="008A0707"/>
    <w:rsid w:val="008A3580"/>
    <w:rsid w:val="008A3E4F"/>
    <w:rsid w:val="008A5262"/>
    <w:rsid w:val="008B1604"/>
    <w:rsid w:val="008B2825"/>
    <w:rsid w:val="008B291D"/>
    <w:rsid w:val="008B350E"/>
    <w:rsid w:val="008B4C24"/>
    <w:rsid w:val="008B62E6"/>
    <w:rsid w:val="008B6A2D"/>
    <w:rsid w:val="008B77CB"/>
    <w:rsid w:val="008B78FC"/>
    <w:rsid w:val="008C5199"/>
    <w:rsid w:val="008C58F6"/>
    <w:rsid w:val="008C5D5B"/>
    <w:rsid w:val="008C7CAE"/>
    <w:rsid w:val="008D0D9A"/>
    <w:rsid w:val="008D1C45"/>
    <w:rsid w:val="008D1C93"/>
    <w:rsid w:val="008D2ADB"/>
    <w:rsid w:val="008D2DB2"/>
    <w:rsid w:val="008D3257"/>
    <w:rsid w:val="008D3701"/>
    <w:rsid w:val="008D4A7C"/>
    <w:rsid w:val="008D4AD8"/>
    <w:rsid w:val="008D6E47"/>
    <w:rsid w:val="008D72AF"/>
    <w:rsid w:val="008D7DE7"/>
    <w:rsid w:val="008E0966"/>
    <w:rsid w:val="008E1029"/>
    <w:rsid w:val="008E1CD4"/>
    <w:rsid w:val="008E5C21"/>
    <w:rsid w:val="008F124B"/>
    <w:rsid w:val="008F3281"/>
    <w:rsid w:val="008F3D89"/>
    <w:rsid w:val="008F3F8F"/>
    <w:rsid w:val="008F4F04"/>
    <w:rsid w:val="008F526C"/>
    <w:rsid w:val="008F5930"/>
    <w:rsid w:val="008F5D61"/>
    <w:rsid w:val="008F7221"/>
    <w:rsid w:val="009001D4"/>
    <w:rsid w:val="009011B1"/>
    <w:rsid w:val="00903371"/>
    <w:rsid w:val="00904D5D"/>
    <w:rsid w:val="009053BB"/>
    <w:rsid w:val="009067A9"/>
    <w:rsid w:val="00907559"/>
    <w:rsid w:val="00913621"/>
    <w:rsid w:val="00913E9F"/>
    <w:rsid w:val="009157B2"/>
    <w:rsid w:val="00916871"/>
    <w:rsid w:val="00917C15"/>
    <w:rsid w:val="009201F1"/>
    <w:rsid w:val="0092093C"/>
    <w:rsid w:val="00921DAB"/>
    <w:rsid w:val="00922F57"/>
    <w:rsid w:val="009245C5"/>
    <w:rsid w:val="0092750E"/>
    <w:rsid w:val="00927B18"/>
    <w:rsid w:val="00927C28"/>
    <w:rsid w:val="009300D4"/>
    <w:rsid w:val="00930A72"/>
    <w:rsid w:val="00932E13"/>
    <w:rsid w:val="009333EA"/>
    <w:rsid w:val="00933587"/>
    <w:rsid w:val="00933A53"/>
    <w:rsid w:val="0093547B"/>
    <w:rsid w:val="0093568E"/>
    <w:rsid w:val="00936FE4"/>
    <w:rsid w:val="009406D1"/>
    <w:rsid w:val="009413B5"/>
    <w:rsid w:val="00941C17"/>
    <w:rsid w:val="009434C0"/>
    <w:rsid w:val="009436E5"/>
    <w:rsid w:val="00943964"/>
    <w:rsid w:val="009455E1"/>
    <w:rsid w:val="00945C29"/>
    <w:rsid w:val="00946D54"/>
    <w:rsid w:val="00946FAA"/>
    <w:rsid w:val="0095014C"/>
    <w:rsid w:val="009502C5"/>
    <w:rsid w:val="00950463"/>
    <w:rsid w:val="00952F23"/>
    <w:rsid w:val="00953076"/>
    <w:rsid w:val="00953EC4"/>
    <w:rsid w:val="0095405A"/>
    <w:rsid w:val="009556E3"/>
    <w:rsid w:val="00955771"/>
    <w:rsid w:val="009560FE"/>
    <w:rsid w:val="009566C6"/>
    <w:rsid w:val="00956A19"/>
    <w:rsid w:val="00956D71"/>
    <w:rsid w:val="00956F66"/>
    <w:rsid w:val="00957824"/>
    <w:rsid w:val="00957EC0"/>
    <w:rsid w:val="00960CD9"/>
    <w:rsid w:val="0096177F"/>
    <w:rsid w:val="009634FF"/>
    <w:rsid w:val="00966585"/>
    <w:rsid w:val="009667CC"/>
    <w:rsid w:val="00967C90"/>
    <w:rsid w:val="00970236"/>
    <w:rsid w:val="00971674"/>
    <w:rsid w:val="00976678"/>
    <w:rsid w:val="009779DC"/>
    <w:rsid w:val="00977D05"/>
    <w:rsid w:val="009804C7"/>
    <w:rsid w:val="00981E37"/>
    <w:rsid w:val="00983A64"/>
    <w:rsid w:val="0098414F"/>
    <w:rsid w:val="00984936"/>
    <w:rsid w:val="0098563E"/>
    <w:rsid w:val="009858F0"/>
    <w:rsid w:val="00985DFC"/>
    <w:rsid w:val="00986CD5"/>
    <w:rsid w:val="00987249"/>
    <w:rsid w:val="00987BED"/>
    <w:rsid w:val="009903E0"/>
    <w:rsid w:val="00991FC7"/>
    <w:rsid w:val="0099221D"/>
    <w:rsid w:val="009930F7"/>
    <w:rsid w:val="009959E8"/>
    <w:rsid w:val="00996270"/>
    <w:rsid w:val="00996BD6"/>
    <w:rsid w:val="00996C06"/>
    <w:rsid w:val="00997342"/>
    <w:rsid w:val="00997920"/>
    <w:rsid w:val="009A04CC"/>
    <w:rsid w:val="009A0A21"/>
    <w:rsid w:val="009A1180"/>
    <w:rsid w:val="009A4870"/>
    <w:rsid w:val="009A4B8D"/>
    <w:rsid w:val="009A766E"/>
    <w:rsid w:val="009B0601"/>
    <w:rsid w:val="009B1C46"/>
    <w:rsid w:val="009B2173"/>
    <w:rsid w:val="009B2615"/>
    <w:rsid w:val="009B349B"/>
    <w:rsid w:val="009B379D"/>
    <w:rsid w:val="009B3B38"/>
    <w:rsid w:val="009B4C3D"/>
    <w:rsid w:val="009B57DC"/>
    <w:rsid w:val="009B598E"/>
    <w:rsid w:val="009B5EBD"/>
    <w:rsid w:val="009B6DA8"/>
    <w:rsid w:val="009C0CF9"/>
    <w:rsid w:val="009C178A"/>
    <w:rsid w:val="009C1838"/>
    <w:rsid w:val="009C1F3F"/>
    <w:rsid w:val="009C4C9F"/>
    <w:rsid w:val="009D06F5"/>
    <w:rsid w:val="009D12F6"/>
    <w:rsid w:val="009D2A5B"/>
    <w:rsid w:val="009D42A5"/>
    <w:rsid w:val="009D504D"/>
    <w:rsid w:val="009D5734"/>
    <w:rsid w:val="009D5BDB"/>
    <w:rsid w:val="009D6524"/>
    <w:rsid w:val="009D76FA"/>
    <w:rsid w:val="009E1014"/>
    <w:rsid w:val="009E11CF"/>
    <w:rsid w:val="009E1C69"/>
    <w:rsid w:val="009E270A"/>
    <w:rsid w:val="009E28A2"/>
    <w:rsid w:val="009E3622"/>
    <w:rsid w:val="009E3CE3"/>
    <w:rsid w:val="009E4135"/>
    <w:rsid w:val="009E4266"/>
    <w:rsid w:val="009E4B06"/>
    <w:rsid w:val="009E4D25"/>
    <w:rsid w:val="009E5BF9"/>
    <w:rsid w:val="009F1410"/>
    <w:rsid w:val="009F2528"/>
    <w:rsid w:val="009F2A2F"/>
    <w:rsid w:val="009F3810"/>
    <w:rsid w:val="009F382C"/>
    <w:rsid w:val="009F4222"/>
    <w:rsid w:val="009F4D1C"/>
    <w:rsid w:val="009F65A1"/>
    <w:rsid w:val="00A000A5"/>
    <w:rsid w:val="00A0163D"/>
    <w:rsid w:val="00A043CD"/>
    <w:rsid w:val="00A079FE"/>
    <w:rsid w:val="00A07CAB"/>
    <w:rsid w:val="00A11B0E"/>
    <w:rsid w:val="00A12E13"/>
    <w:rsid w:val="00A13191"/>
    <w:rsid w:val="00A17CA0"/>
    <w:rsid w:val="00A202E8"/>
    <w:rsid w:val="00A2053F"/>
    <w:rsid w:val="00A21C91"/>
    <w:rsid w:val="00A226F2"/>
    <w:rsid w:val="00A22B02"/>
    <w:rsid w:val="00A23644"/>
    <w:rsid w:val="00A23BB9"/>
    <w:rsid w:val="00A23BDA"/>
    <w:rsid w:val="00A24CD1"/>
    <w:rsid w:val="00A24D9B"/>
    <w:rsid w:val="00A25929"/>
    <w:rsid w:val="00A31884"/>
    <w:rsid w:val="00A3305B"/>
    <w:rsid w:val="00A33FAA"/>
    <w:rsid w:val="00A34B11"/>
    <w:rsid w:val="00A34D6E"/>
    <w:rsid w:val="00A363D3"/>
    <w:rsid w:val="00A42654"/>
    <w:rsid w:val="00A44A36"/>
    <w:rsid w:val="00A44AA1"/>
    <w:rsid w:val="00A44B2B"/>
    <w:rsid w:val="00A44EF9"/>
    <w:rsid w:val="00A45F74"/>
    <w:rsid w:val="00A501A1"/>
    <w:rsid w:val="00A50E96"/>
    <w:rsid w:val="00A52353"/>
    <w:rsid w:val="00A52A81"/>
    <w:rsid w:val="00A52DEA"/>
    <w:rsid w:val="00A54FB1"/>
    <w:rsid w:val="00A55862"/>
    <w:rsid w:val="00A57AD6"/>
    <w:rsid w:val="00A6017E"/>
    <w:rsid w:val="00A61D2E"/>
    <w:rsid w:val="00A62B18"/>
    <w:rsid w:val="00A62E2A"/>
    <w:rsid w:val="00A62ECD"/>
    <w:rsid w:val="00A62F60"/>
    <w:rsid w:val="00A62FA4"/>
    <w:rsid w:val="00A63239"/>
    <w:rsid w:val="00A64392"/>
    <w:rsid w:val="00A64A89"/>
    <w:rsid w:val="00A67AC1"/>
    <w:rsid w:val="00A67D3A"/>
    <w:rsid w:val="00A70274"/>
    <w:rsid w:val="00A70BB9"/>
    <w:rsid w:val="00A73A4C"/>
    <w:rsid w:val="00A75CC7"/>
    <w:rsid w:val="00A80AAE"/>
    <w:rsid w:val="00A81D1C"/>
    <w:rsid w:val="00A821B9"/>
    <w:rsid w:val="00A821E4"/>
    <w:rsid w:val="00A822E3"/>
    <w:rsid w:val="00A822F1"/>
    <w:rsid w:val="00A84AFE"/>
    <w:rsid w:val="00A84CEE"/>
    <w:rsid w:val="00A85FDC"/>
    <w:rsid w:val="00A87890"/>
    <w:rsid w:val="00A90077"/>
    <w:rsid w:val="00A90C5C"/>
    <w:rsid w:val="00A92EFD"/>
    <w:rsid w:val="00A942CE"/>
    <w:rsid w:val="00A947C4"/>
    <w:rsid w:val="00A955A2"/>
    <w:rsid w:val="00A967BB"/>
    <w:rsid w:val="00AA1608"/>
    <w:rsid w:val="00AA1964"/>
    <w:rsid w:val="00AA1BD4"/>
    <w:rsid w:val="00AA2844"/>
    <w:rsid w:val="00AA2E0C"/>
    <w:rsid w:val="00AA3D9E"/>
    <w:rsid w:val="00AA40A8"/>
    <w:rsid w:val="00AA4293"/>
    <w:rsid w:val="00AA50F7"/>
    <w:rsid w:val="00AA61A8"/>
    <w:rsid w:val="00AA6384"/>
    <w:rsid w:val="00AA6BF4"/>
    <w:rsid w:val="00AB078B"/>
    <w:rsid w:val="00AB1192"/>
    <w:rsid w:val="00AB1A3E"/>
    <w:rsid w:val="00AB3695"/>
    <w:rsid w:val="00AB3905"/>
    <w:rsid w:val="00AB4638"/>
    <w:rsid w:val="00AB71D7"/>
    <w:rsid w:val="00AB749E"/>
    <w:rsid w:val="00AC0B06"/>
    <w:rsid w:val="00AC130E"/>
    <w:rsid w:val="00AC1FCD"/>
    <w:rsid w:val="00AC2493"/>
    <w:rsid w:val="00AC4AB7"/>
    <w:rsid w:val="00AC5FE5"/>
    <w:rsid w:val="00AC625E"/>
    <w:rsid w:val="00AC7C01"/>
    <w:rsid w:val="00AC7EBA"/>
    <w:rsid w:val="00AD0473"/>
    <w:rsid w:val="00AD0996"/>
    <w:rsid w:val="00AD1280"/>
    <w:rsid w:val="00AD15F6"/>
    <w:rsid w:val="00AD172F"/>
    <w:rsid w:val="00AD21AB"/>
    <w:rsid w:val="00AD2BED"/>
    <w:rsid w:val="00AD322A"/>
    <w:rsid w:val="00AD4676"/>
    <w:rsid w:val="00AD46A6"/>
    <w:rsid w:val="00AD4C6A"/>
    <w:rsid w:val="00AD521A"/>
    <w:rsid w:val="00AD6518"/>
    <w:rsid w:val="00AD7A9F"/>
    <w:rsid w:val="00AE0DFE"/>
    <w:rsid w:val="00AE12E4"/>
    <w:rsid w:val="00AE1ACF"/>
    <w:rsid w:val="00AE1E09"/>
    <w:rsid w:val="00AE2EF1"/>
    <w:rsid w:val="00AE3BF0"/>
    <w:rsid w:val="00AE4606"/>
    <w:rsid w:val="00AE6F29"/>
    <w:rsid w:val="00AE7EB6"/>
    <w:rsid w:val="00AF2F9B"/>
    <w:rsid w:val="00AF3F7B"/>
    <w:rsid w:val="00AF443E"/>
    <w:rsid w:val="00AF4C14"/>
    <w:rsid w:val="00AF5918"/>
    <w:rsid w:val="00B0215A"/>
    <w:rsid w:val="00B03779"/>
    <w:rsid w:val="00B03960"/>
    <w:rsid w:val="00B03B7C"/>
    <w:rsid w:val="00B03DAE"/>
    <w:rsid w:val="00B049B4"/>
    <w:rsid w:val="00B05BCB"/>
    <w:rsid w:val="00B05DA0"/>
    <w:rsid w:val="00B05DFF"/>
    <w:rsid w:val="00B06DD1"/>
    <w:rsid w:val="00B070E4"/>
    <w:rsid w:val="00B132E6"/>
    <w:rsid w:val="00B13564"/>
    <w:rsid w:val="00B16901"/>
    <w:rsid w:val="00B21846"/>
    <w:rsid w:val="00B21B12"/>
    <w:rsid w:val="00B24079"/>
    <w:rsid w:val="00B24147"/>
    <w:rsid w:val="00B27B04"/>
    <w:rsid w:val="00B309BF"/>
    <w:rsid w:val="00B30AD6"/>
    <w:rsid w:val="00B31986"/>
    <w:rsid w:val="00B33087"/>
    <w:rsid w:val="00B36A1A"/>
    <w:rsid w:val="00B37E93"/>
    <w:rsid w:val="00B420F6"/>
    <w:rsid w:val="00B42653"/>
    <w:rsid w:val="00B42FEC"/>
    <w:rsid w:val="00B46D15"/>
    <w:rsid w:val="00B46EDD"/>
    <w:rsid w:val="00B47CA7"/>
    <w:rsid w:val="00B505DA"/>
    <w:rsid w:val="00B507FD"/>
    <w:rsid w:val="00B50ED8"/>
    <w:rsid w:val="00B53142"/>
    <w:rsid w:val="00B53B55"/>
    <w:rsid w:val="00B54A13"/>
    <w:rsid w:val="00B56AE4"/>
    <w:rsid w:val="00B60B61"/>
    <w:rsid w:val="00B60E5E"/>
    <w:rsid w:val="00B61519"/>
    <w:rsid w:val="00B6269E"/>
    <w:rsid w:val="00B64705"/>
    <w:rsid w:val="00B65102"/>
    <w:rsid w:val="00B673D5"/>
    <w:rsid w:val="00B67901"/>
    <w:rsid w:val="00B70885"/>
    <w:rsid w:val="00B72915"/>
    <w:rsid w:val="00B72EB2"/>
    <w:rsid w:val="00B732E3"/>
    <w:rsid w:val="00B77EB4"/>
    <w:rsid w:val="00B82A0F"/>
    <w:rsid w:val="00B83B98"/>
    <w:rsid w:val="00B84D4B"/>
    <w:rsid w:val="00B85E4E"/>
    <w:rsid w:val="00B87B60"/>
    <w:rsid w:val="00B90FF1"/>
    <w:rsid w:val="00B910A1"/>
    <w:rsid w:val="00B91429"/>
    <w:rsid w:val="00B939C5"/>
    <w:rsid w:val="00B9531E"/>
    <w:rsid w:val="00B954FF"/>
    <w:rsid w:val="00B96422"/>
    <w:rsid w:val="00B97512"/>
    <w:rsid w:val="00BA1004"/>
    <w:rsid w:val="00BA1444"/>
    <w:rsid w:val="00BA1874"/>
    <w:rsid w:val="00BA319F"/>
    <w:rsid w:val="00BA3E4A"/>
    <w:rsid w:val="00BA3FC5"/>
    <w:rsid w:val="00BA4BFC"/>
    <w:rsid w:val="00BA6276"/>
    <w:rsid w:val="00BA6EDD"/>
    <w:rsid w:val="00BA7299"/>
    <w:rsid w:val="00BB05DC"/>
    <w:rsid w:val="00BB2180"/>
    <w:rsid w:val="00BB29B2"/>
    <w:rsid w:val="00BB49EA"/>
    <w:rsid w:val="00BB5435"/>
    <w:rsid w:val="00BB6033"/>
    <w:rsid w:val="00BB74A5"/>
    <w:rsid w:val="00BC0DC1"/>
    <w:rsid w:val="00BC1D38"/>
    <w:rsid w:val="00BC1DDB"/>
    <w:rsid w:val="00BC2DAB"/>
    <w:rsid w:val="00BC5906"/>
    <w:rsid w:val="00BC70D9"/>
    <w:rsid w:val="00BC7477"/>
    <w:rsid w:val="00BC79E2"/>
    <w:rsid w:val="00BD2CB2"/>
    <w:rsid w:val="00BD4AAC"/>
    <w:rsid w:val="00BD6DD4"/>
    <w:rsid w:val="00BD6E87"/>
    <w:rsid w:val="00BE0561"/>
    <w:rsid w:val="00BE0C84"/>
    <w:rsid w:val="00BE1E81"/>
    <w:rsid w:val="00BE2BDE"/>
    <w:rsid w:val="00BE3504"/>
    <w:rsid w:val="00BE452B"/>
    <w:rsid w:val="00BE61DA"/>
    <w:rsid w:val="00BE6D89"/>
    <w:rsid w:val="00BE7F15"/>
    <w:rsid w:val="00BF0544"/>
    <w:rsid w:val="00BF09EB"/>
    <w:rsid w:val="00BF1B3F"/>
    <w:rsid w:val="00BF25FA"/>
    <w:rsid w:val="00BF3580"/>
    <w:rsid w:val="00BF466D"/>
    <w:rsid w:val="00BF5672"/>
    <w:rsid w:val="00BF693D"/>
    <w:rsid w:val="00BF7A18"/>
    <w:rsid w:val="00C00978"/>
    <w:rsid w:val="00C02D67"/>
    <w:rsid w:val="00C02F78"/>
    <w:rsid w:val="00C0342A"/>
    <w:rsid w:val="00C049B7"/>
    <w:rsid w:val="00C04B53"/>
    <w:rsid w:val="00C05DAA"/>
    <w:rsid w:val="00C06087"/>
    <w:rsid w:val="00C102EA"/>
    <w:rsid w:val="00C10726"/>
    <w:rsid w:val="00C11D16"/>
    <w:rsid w:val="00C1343F"/>
    <w:rsid w:val="00C136CB"/>
    <w:rsid w:val="00C15138"/>
    <w:rsid w:val="00C15E2F"/>
    <w:rsid w:val="00C1716A"/>
    <w:rsid w:val="00C17C38"/>
    <w:rsid w:val="00C21510"/>
    <w:rsid w:val="00C21C60"/>
    <w:rsid w:val="00C277D5"/>
    <w:rsid w:val="00C30671"/>
    <w:rsid w:val="00C30F2E"/>
    <w:rsid w:val="00C3315D"/>
    <w:rsid w:val="00C343AE"/>
    <w:rsid w:val="00C34DF1"/>
    <w:rsid w:val="00C3683F"/>
    <w:rsid w:val="00C36893"/>
    <w:rsid w:val="00C37764"/>
    <w:rsid w:val="00C408EF"/>
    <w:rsid w:val="00C41C6E"/>
    <w:rsid w:val="00C43FFF"/>
    <w:rsid w:val="00C44D17"/>
    <w:rsid w:val="00C45D6C"/>
    <w:rsid w:val="00C461EA"/>
    <w:rsid w:val="00C46429"/>
    <w:rsid w:val="00C47190"/>
    <w:rsid w:val="00C503C1"/>
    <w:rsid w:val="00C5141B"/>
    <w:rsid w:val="00C522FA"/>
    <w:rsid w:val="00C5419F"/>
    <w:rsid w:val="00C5457B"/>
    <w:rsid w:val="00C56B68"/>
    <w:rsid w:val="00C60279"/>
    <w:rsid w:val="00C625AC"/>
    <w:rsid w:val="00C631C4"/>
    <w:rsid w:val="00C66652"/>
    <w:rsid w:val="00C66BF5"/>
    <w:rsid w:val="00C66FAD"/>
    <w:rsid w:val="00C70F57"/>
    <w:rsid w:val="00C722D4"/>
    <w:rsid w:val="00C7239F"/>
    <w:rsid w:val="00C73F0D"/>
    <w:rsid w:val="00C743D7"/>
    <w:rsid w:val="00C744D2"/>
    <w:rsid w:val="00C752B4"/>
    <w:rsid w:val="00C752B7"/>
    <w:rsid w:val="00C7730B"/>
    <w:rsid w:val="00C82470"/>
    <w:rsid w:val="00C84818"/>
    <w:rsid w:val="00C84B84"/>
    <w:rsid w:val="00C86143"/>
    <w:rsid w:val="00C865B8"/>
    <w:rsid w:val="00C87753"/>
    <w:rsid w:val="00C90BE7"/>
    <w:rsid w:val="00C90E44"/>
    <w:rsid w:val="00C91F9F"/>
    <w:rsid w:val="00C926A1"/>
    <w:rsid w:val="00C92760"/>
    <w:rsid w:val="00C95C36"/>
    <w:rsid w:val="00C97262"/>
    <w:rsid w:val="00CA20B1"/>
    <w:rsid w:val="00CA218C"/>
    <w:rsid w:val="00CA275D"/>
    <w:rsid w:val="00CA5234"/>
    <w:rsid w:val="00CA6099"/>
    <w:rsid w:val="00CA7368"/>
    <w:rsid w:val="00CA79C2"/>
    <w:rsid w:val="00CB077C"/>
    <w:rsid w:val="00CB73EF"/>
    <w:rsid w:val="00CC0330"/>
    <w:rsid w:val="00CC03C5"/>
    <w:rsid w:val="00CC0939"/>
    <w:rsid w:val="00CC4681"/>
    <w:rsid w:val="00CC4ABC"/>
    <w:rsid w:val="00CC671C"/>
    <w:rsid w:val="00CC7E00"/>
    <w:rsid w:val="00CC7E73"/>
    <w:rsid w:val="00CD01D2"/>
    <w:rsid w:val="00CD0249"/>
    <w:rsid w:val="00CD197E"/>
    <w:rsid w:val="00CD32B0"/>
    <w:rsid w:val="00CD3C7E"/>
    <w:rsid w:val="00CD5A9A"/>
    <w:rsid w:val="00CD791D"/>
    <w:rsid w:val="00CD7A83"/>
    <w:rsid w:val="00CD7F62"/>
    <w:rsid w:val="00CE0C68"/>
    <w:rsid w:val="00CE17D4"/>
    <w:rsid w:val="00CE30FC"/>
    <w:rsid w:val="00CE3AEA"/>
    <w:rsid w:val="00CE3B37"/>
    <w:rsid w:val="00CE4474"/>
    <w:rsid w:val="00CF0516"/>
    <w:rsid w:val="00CF08DB"/>
    <w:rsid w:val="00CF1048"/>
    <w:rsid w:val="00CF20A0"/>
    <w:rsid w:val="00CF2FD0"/>
    <w:rsid w:val="00CF3147"/>
    <w:rsid w:val="00CF4745"/>
    <w:rsid w:val="00CF50B1"/>
    <w:rsid w:val="00CF5711"/>
    <w:rsid w:val="00CF66E7"/>
    <w:rsid w:val="00CF6A6A"/>
    <w:rsid w:val="00CF782D"/>
    <w:rsid w:val="00D0091B"/>
    <w:rsid w:val="00D015E0"/>
    <w:rsid w:val="00D047A0"/>
    <w:rsid w:val="00D11C4B"/>
    <w:rsid w:val="00D16805"/>
    <w:rsid w:val="00D17085"/>
    <w:rsid w:val="00D2027E"/>
    <w:rsid w:val="00D20466"/>
    <w:rsid w:val="00D2231F"/>
    <w:rsid w:val="00D233BA"/>
    <w:rsid w:val="00D24314"/>
    <w:rsid w:val="00D24E8E"/>
    <w:rsid w:val="00D256E1"/>
    <w:rsid w:val="00D257A9"/>
    <w:rsid w:val="00D26703"/>
    <w:rsid w:val="00D267E4"/>
    <w:rsid w:val="00D278F6"/>
    <w:rsid w:val="00D305AC"/>
    <w:rsid w:val="00D30BDD"/>
    <w:rsid w:val="00D34A69"/>
    <w:rsid w:val="00D35204"/>
    <w:rsid w:val="00D36834"/>
    <w:rsid w:val="00D36FC0"/>
    <w:rsid w:val="00D37A46"/>
    <w:rsid w:val="00D37DF1"/>
    <w:rsid w:val="00D40F08"/>
    <w:rsid w:val="00D431F0"/>
    <w:rsid w:val="00D438AA"/>
    <w:rsid w:val="00D43E02"/>
    <w:rsid w:val="00D44C31"/>
    <w:rsid w:val="00D44F19"/>
    <w:rsid w:val="00D45858"/>
    <w:rsid w:val="00D45D0B"/>
    <w:rsid w:val="00D45F9D"/>
    <w:rsid w:val="00D47750"/>
    <w:rsid w:val="00D47C2C"/>
    <w:rsid w:val="00D47C88"/>
    <w:rsid w:val="00D50123"/>
    <w:rsid w:val="00D505EE"/>
    <w:rsid w:val="00D50FA0"/>
    <w:rsid w:val="00D51BCD"/>
    <w:rsid w:val="00D529C6"/>
    <w:rsid w:val="00D5381C"/>
    <w:rsid w:val="00D542B0"/>
    <w:rsid w:val="00D54418"/>
    <w:rsid w:val="00D54FB6"/>
    <w:rsid w:val="00D55825"/>
    <w:rsid w:val="00D57A24"/>
    <w:rsid w:val="00D57AC5"/>
    <w:rsid w:val="00D57E1E"/>
    <w:rsid w:val="00D60372"/>
    <w:rsid w:val="00D61431"/>
    <w:rsid w:val="00D6157D"/>
    <w:rsid w:val="00D61A19"/>
    <w:rsid w:val="00D61AFA"/>
    <w:rsid w:val="00D61BD1"/>
    <w:rsid w:val="00D6280B"/>
    <w:rsid w:val="00D62D90"/>
    <w:rsid w:val="00D62F71"/>
    <w:rsid w:val="00D6320B"/>
    <w:rsid w:val="00D64A6D"/>
    <w:rsid w:val="00D64D42"/>
    <w:rsid w:val="00D651D4"/>
    <w:rsid w:val="00D6547C"/>
    <w:rsid w:val="00D664A8"/>
    <w:rsid w:val="00D71501"/>
    <w:rsid w:val="00D7375D"/>
    <w:rsid w:val="00D739BA"/>
    <w:rsid w:val="00D75852"/>
    <w:rsid w:val="00D75D76"/>
    <w:rsid w:val="00D76BEB"/>
    <w:rsid w:val="00D772CE"/>
    <w:rsid w:val="00D81684"/>
    <w:rsid w:val="00D8300D"/>
    <w:rsid w:val="00D846AB"/>
    <w:rsid w:val="00D864A2"/>
    <w:rsid w:val="00D8659E"/>
    <w:rsid w:val="00D8673D"/>
    <w:rsid w:val="00D869CB"/>
    <w:rsid w:val="00D87EE6"/>
    <w:rsid w:val="00D900EB"/>
    <w:rsid w:val="00D9191D"/>
    <w:rsid w:val="00D92C33"/>
    <w:rsid w:val="00D933BA"/>
    <w:rsid w:val="00D952C2"/>
    <w:rsid w:val="00D95A70"/>
    <w:rsid w:val="00D9776D"/>
    <w:rsid w:val="00D97917"/>
    <w:rsid w:val="00D97AC2"/>
    <w:rsid w:val="00DA0331"/>
    <w:rsid w:val="00DA155B"/>
    <w:rsid w:val="00DA1D14"/>
    <w:rsid w:val="00DA333E"/>
    <w:rsid w:val="00DA386C"/>
    <w:rsid w:val="00DA38FF"/>
    <w:rsid w:val="00DA5E64"/>
    <w:rsid w:val="00DB0A5F"/>
    <w:rsid w:val="00DB2625"/>
    <w:rsid w:val="00DB287D"/>
    <w:rsid w:val="00DB4BF1"/>
    <w:rsid w:val="00DB4FB3"/>
    <w:rsid w:val="00DB789D"/>
    <w:rsid w:val="00DC0F83"/>
    <w:rsid w:val="00DC132C"/>
    <w:rsid w:val="00DC27DF"/>
    <w:rsid w:val="00DC3186"/>
    <w:rsid w:val="00DC448B"/>
    <w:rsid w:val="00DC4528"/>
    <w:rsid w:val="00DC4C76"/>
    <w:rsid w:val="00DC4E46"/>
    <w:rsid w:val="00DC5066"/>
    <w:rsid w:val="00DC5676"/>
    <w:rsid w:val="00DC7488"/>
    <w:rsid w:val="00DD204B"/>
    <w:rsid w:val="00DD414D"/>
    <w:rsid w:val="00DD56F9"/>
    <w:rsid w:val="00DD5F21"/>
    <w:rsid w:val="00DD5F61"/>
    <w:rsid w:val="00DD6A03"/>
    <w:rsid w:val="00DD6BC4"/>
    <w:rsid w:val="00DD7201"/>
    <w:rsid w:val="00DE03B6"/>
    <w:rsid w:val="00DE0671"/>
    <w:rsid w:val="00DE0B74"/>
    <w:rsid w:val="00DE1226"/>
    <w:rsid w:val="00DE1570"/>
    <w:rsid w:val="00DE278E"/>
    <w:rsid w:val="00DE2864"/>
    <w:rsid w:val="00DE2C2F"/>
    <w:rsid w:val="00DE3085"/>
    <w:rsid w:val="00DE3151"/>
    <w:rsid w:val="00DE4E9C"/>
    <w:rsid w:val="00DE5F94"/>
    <w:rsid w:val="00DE613F"/>
    <w:rsid w:val="00DE695F"/>
    <w:rsid w:val="00DE7589"/>
    <w:rsid w:val="00DE788E"/>
    <w:rsid w:val="00DF0321"/>
    <w:rsid w:val="00DF0AE4"/>
    <w:rsid w:val="00DF1751"/>
    <w:rsid w:val="00DF20EF"/>
    <w:rsid w:val="00DF2E46"/>
    <w:rsid w:val="00DF46F7"/>
    <w:rsid w:val="00DF4D15"/>
    <w:rsid w:val="00DF7B99"/>
    <w:rsid w:val="00E01DF9"/>
    <w:rsid w:val="00E04021"/>
    <w:rsid w:val="00E0405C"/>
    <w:rsid w:val="00E04E47"/>
    <w:rsid w:val="00E055D4"/>
    <w:rsid w:val="00E11272"/>
    <w:rsid w:val="00E14A93"/>
    <w:rsid w:val="00E14F08"/>
    <w:rsid w:val="00E15474"/>
    <w:rsid w:val="00E15863"/>
    <w:rsid w:val="00E158F0"/>
    <w:rsid w:val="00E1698C"/>
    <w:rsid w:val="00E16DB5"/>
    <w:rsid w:val="00E1763D"/>
    <w:rsid w:val="00E1766C"/>
    <w:rsid w:val="00E17B7A"/>
    <w:rsid w:val="00E20674"/>
    <w:rsid w:val="00E21A39"/>
    <w:rsid w:val="00E21D9A"/>
    <w:rsid w:val="00E221F2"/>
    <w:rsid w:val="00E2269A"/>
    <w:rsid w:val="00E239C4"/>
    <w:rsid w:val="00E23A24"/>
    <w:rsid w:val="00E24CFC"/>
    <w:rsid w:val="00E24D1F"/>
    <w:rsid w:val="00E25824"/>
    <w:rsid w:val="00E261D6"/>
    <w:rsid w:val="00E2626A"/>
    <w:rsid w:val="00E26DC7"/>
    <w:rsid w:val="00E274D6"/>
    <w:rsid w:val="00E278E1"/>
    <w:rsid w:val="00E307F2"/>
    <w:rsid w:val="00E3140E"/>
    <w:rsid w:val="00E3198F"/>
    <w:rsid w:val="00E31BF4"/>
    <w:rsid w:val="00E32769"/>
    <w:rsid w:val="00E32C5D"/>
    <w:rsid w:val="00E32D86"/>
    <w:rsid w:val="00E33E79"/>
    <w:rsid w:val="00E34DF8"/>
    <w:rsid w:val="00E360F0"/>
    <w:rsid w:val="00E3616B"/>
    <w:rsid w:val="00E369BF"/>
    <w:rsid w:val="00E373B9"/>
    <w:rsid w:val="00E410F3"/>
    <w:rsid w:val="00E4131D"/>
    <w:rsid w:val="00E4180C"/>
    <w:rsid w:val="00E42193"/>
    <w:rsid w:val="00E43861"/>
    <w:rsid w:val="00E442BE"/>
    <w:rsid w:val="00E45CFD"/>
    <w:rsid w:val="00E5006C"/>
    <w:rsid w:val="00E50D12"/>
    <w:rsid w:val="00E53032"/>
    <w:rsid w:val="00E5419C"/>
    <w:rsid w:val="00E54A9D"/>
    <w:rsid w:val="00E5642E"/>
    <w:rsid w:val="00E564D5"/>
    <w:rsid w:val="00E579CA"/>
    <w:rsid w:val="00E6086A"/>
    <w:rsid w:val="00E61E79"/>
    <w:rsid w:val="00E64019"/>
    <w:rsid w:val="00E65A37"/>
    <w:rsid w:val="00E668A1"/>
    <w:rsid w:val="00E7254C"/>
    <w:rsid w:val="00E73CC5"/>
    <w:rsid w:val="00E74211"/>
    <w:rsid w:val="00E75263"/>
    <w:rsid w:val="00E76F27"/>
    <w:rsid w:val="00E81C4D"/>
    <w:rsid w:val="00E82681"/>
    <w:rsid w:val="00E83495"/>
    <w:rsid w:val="00E8416B"/>
    <w:rsid w:val="00E84BF8"/>
    <w:rsid w:val="00E8588C"/>
    <w:rsid w:val="00E8661F"/>
    <w:rsid w:val="00E86BC9"/>
    <w:rsid w:val="00E87DF2"/>
    <w:rsid w:val="00E90055"/>
    <w:rsid w:val="00E9040E"/>
    <w:rsid w:val="00E90645"/>
    <w:rsid w:val="00E917B8"/>
    <w:rsid w:val="00E91DEA"/>
    <w:rsid w:val="00E94155"/>
    <w:rsid w:val="00E94D37"/>
    <w:rsid w:val="00E95627"/>
    <w:rsid w:val="00E96352"/>
    <w:rsid w:val="00E96C37"/>
    <w:rsid w:val="00E973F3"/>
    <w:rsid w:val="00E977DC"/>
    <w:rsid w:val="00E97889"/>
    <w:rsid w:val="00EA01E2"/>
    <w:rsid w:val="00EA1BEA"/>
    <w:rsid w:val="00EA1D53"/>
    <w:rsid w:val="00EA20A9"/>
    <w:rsid w:val="00EA36D8"/>
    <w:rsid w:val="00EA5B16"/>
    <w:rsid w:val="00EA79AF"/>
    <w:rsid w:val="00EB0278"/>
    <w:rsid w:val="00EB120E"/>
    <w:rsid w:val="00EB1A24"/>
    <w:rsid w:val="00EB27F1"/>
    <w:rsid w:val="00EB3349"/>
    <w:rsid w:val="00EB3BC8"/>
    <w:rsid w:val="00EB3F05"/>
    <w:rsid w:val="00EB667F"/>
    <w:rsid w:val="00EC0F85"/>
    <w:rsid w:val="00EC3CA4"/>
    <w:rsid w:val="00EC56E2"/>
    <w:rsid w:val="00EC71A4"/>
    <w:rsid w:val="00EC7459"/>
    <w:rsid w:val="00EC7B74"/>
    <w:rsid w:val="00ED136C"/>
    <w:rsid w:val="00ED17C2"/>
    <w:rsid w:val="00ED4478"/>
    <w:rsid w:val="00ED6440"/>
    <w:rsid w:val="00ED649E"/>
    <w:rsid w:val="00ED72BE"/>
    <w:rsid w:val="00ED7D99"/>
    <w:rsid w:val="00EE17FE"/>
    <w:rsid w:val="00EE202E"/>
    <w:rsid w:val="00EE2B02"/>
    <w:rsid w:val="00EE2F42"/>
    <w:rsid w:val="00EE32BC"/>
    <w:rsid w:val="00EE392A"/>
    <w:rsid w:val="00EE47AF"/>
    <w:rsid w:val="00EE48B6"/>
    <w:rsid w:val="00EE515F"/>
    <w:rsid w:val="00EE522D"/>
    <w:rsid w:val="00EE6C86"/>
    <w:rsid w:val="00EF14D5"/>
    <w:rsid w:val="00EF376B"/>
    <w:rsid w:val="00EF7BB7"/>
    <w:rsid w:val="00EF7E08"/>
    <w:rsid w:val="00F009B0"/>
    <w:rsid w:val="00F043D9"/>
    <w:rsid w:val="00F04BF7"/>
    <w:rsid w:val="00F05860"/>
    <w:rsid w:val="00F06267"/>
    <w:rsid w:val="00F06758"/>
    <w:rsid w:val="00F06991"/>
    <w:rsid w:val="00F101FD"/>
    <w:rsid w:val="00F10894"/>
    <w:rsid w:val="00F13843"/>
    <w:rsid w:val="00F14F46"/>
    <w:rsid w:val="00F163F0"/>
    <w:rsid w:val="00F16FDA"/>
    <w:rsid w:val="00F171F5"/>
    <w:rsid w:val="00F20FC8"/>
    <w:rsid w:val="00F2166C"/>
    <w:rsid w:val="00F21B54"/>
    <w:rsid w:val="00F23DB2"/>
    <w:rsid w:val="00F24753"/>
    <w:rsid w:val="00F24850"/>
    <w:rsid w:val="00F24B32"/>
    <w:rsid w:val="00F256C9"/>
    <w:rsid w:val="00F26B17"/>
    <w:rsid w:val="00F27A5F"/>
    <w:rsid w:val="00F309BB"/>
    <w:rsid w:val="00F316ED"/>
    <w:rsid w:val="00F32D07"/>
    <w:rsid w:val="00F34E4E"/>
    <w:rsid w:val="00F368D2"/>
    <w:rsid w:val="00F36A8F"/>
    <w:rsid w:val="00F37261"/>
    <w:rsid w:val="00F375F6"/>
    <w:rsid w:val="00F400D2"/>
    <w:rsid w:val="00F4085A"/>
    <w:rsid w:val="00F40C7A"/>
    <w:rsid w:val="00F40D81"/>
    <w:rsid w:val="00F42208"/>
    <w:rsid w:val="00F4256B"/>
    <w:rsid w:val="00F502F0"/>
    <w:rsid w:val="00F507C7"/>
    <w:rsid w:val="00F517F6"/>
    <w:rsid w:val="00F53A38"/>
    <w:rsid w:val="00F54579"/>
    <w:rsid w:val="00F56218"/>
    <w:rsid w:val="00F56D62"/>
    <w:rsid w:val="00F6151A"/>
    <w:rsid w:val="00F63ECB"/>
    <w:rsid w:val="00F6440B"/>
    <w:rsid w:val="00F65278"/>
    <w:rsid w:val="00F656F4"/>
    <w:rsid w:val="00F65A1A"/>
    <w:rsid w:val="00F65D52"/>
    <w:rsid w:val="00F66A88"/>
    <w:rsid w:val="00F7069A"/>
    <w:rsid w:val="00F70784"/>
    <w:rsid w:val="00F71C1E"/>
    <w:rsid w:val="00F73C57"/>
    <w:rsid w:val="00F74B7D"/>
    <w:rsid w:val="00F74D36"/>
    <w:rsid w:val="00F80C8A"/>
    <w:rsid w:val="00F82BA8"/>
    <w:rsid w:val="00F83BA0"/>
    <w:rsid w:val="00F86292"/>
    <w:rsid w:val="00F87D40"/>
    <w:rsid w:val="00F91350"/>
    <w:rsid w:val="00F9166D"/>
    <w:rsid w:val="00F921C1"/>
    <w:rsid w:val="00F922E9"/>
    <w:rsid w:val="00F93931"/>
    <w:rsid w:val="00F960E2"/>
    <w:rsid w:val="00F97CD1"/>
    <w:rsid w:val="00FA1DF0"/>
    <w:rsid w:val="00FA207F"/>
    <w:rsid w:val="00FA4285"/>
    <w:rsid w:val="00FA4817"/>
    <w:rsid w:val="00FA51CF"/>
    <w:rsid w:val="00FA567A"/>
    <w:rsid w:val="00FA5773"/>
    <w:rsid w:val="00FB0245"/>
    <w:rsid w:val="00FB049D"/>
    <w:rsid w:val="00FB09DD"/>
    <w:rsid w:val="00FB10D0"/>
    <w:rsid w:val="00FB1DB0"/>
    <w:rsid w:val="00FB3896"/>
    <w:rsid w:val="00FB3BFA"/>
    <w:rsid w:val="00FC09FD"/>
    <w:rsid w:val="00FC2272"/>
    <w:rsid w:val="00FC4205"/>
    <w:rsid w:val="00FC4CAF"/>
    <w:rsid w:val="00FD01A7"/>
    <w:rsid w:val="00FD151F"/>
    <w:rsid w:val="00FD1ABD"/>
    <w:rsid w:val="00FD37C0"/>
    <w:rsid w:val="00FD5E88"/>
    <w:rsid w:val="00FD6BB1"/>
    <w:rsid w:val="00FE0169"/>
    <w:rsid w:val="00FE1F53"/>
    <w:rsid w:val="00FE2A9C"/>
    <w:rsid w:val="00FE6023"/>
    <w:rsid w:val="00FE66A6"/>
    <w:rsid w:val="00FE679C"/>
    <w:rsid w:val="00FF041F"/>
    <w:rsid w:val="00FF05B2"/>
    <w:rsid w:val="00FF05D0"/>
    <w:rsid w:val="00FF05FE"/>
    <w:rsid w:val="00FF1DE6"/>
    <w:rsid w:val="00FF2BC7"/>
    <w:rsid w:val="00FF3720"/>
    <w:rsid w:val="00FF3DEC"/>
    <w:rsid w:val="00FF60DA"/>
    <w:rsid w:val="00FF7192"/>
    <w:rsid w:val="01873407"/>
    <w:rsid w:val="026E270A"/>
    <w:rsid w:val="075B4E21"/>
    <w:rsid w:val="085F1555"/>
    <w:rsid w:val="09D27E0F"/>
    <w:rsid w:val="0C3C787D"/>
    <w:rsid w:val="0D313C33"/>
    <w:rsid w:val="0E9B4612"/>
    <w:rsid w:val="0EF91020"/>
    <w:rsid w:val="134D4AEA"/>
    <w:rsid w:val="13AA1D70"/>
    <w:rsid w:val="169528FE"/>
    <w:rsid w:val="1723689B"/>
    <w:rsid w:val="19360FEA"/>
    <w:rsid w:val="1A2E3F18"/>
    <w:rsid w:val="2006673B"/>
    <w:rsid w:val="21124C2B"/>
    <w:rsid w:val="26405F7D"/>
    <w:rsid w:val="28D6498F"/>
    <w:rsid w:val="2A064AA7"/>
    <w:rsid w:val="2BC27938"/>
    <w:rsid w:val="2DDC7ADB"/>
    <w:rsid w:val="2F0B0DAA"/>
    <w:rsid w:val="2F5561B7"/>
    <w:rsid w:val="30DE023D"/>
    <w:rsid w:val="311C22A0"/>
    <w:rsid w:val="31AA2E09"/>
    <w:rsid w:val="32A54B47"/>
    <w:rsid w:val="36024528"/>
    <w:rsid w:val="37F5545C"/>
    <w:rsid w:val="38A5741D"/>
    <w:rsid w:val="392E33F9"/>
    <w:rsid w:val="393E44F9"/>
    <w:rsid w:val="397A05E6"/>
    <w:rsid w:val="397A17A6"/>
    <w:rsid w:val="3A322808"/>
    <w:rsid w:val="3A7D6A0F"/>
    <w:rsid w:val="3A7E4E86"/>
    <w:rsid w:val="3A8B6633"/>
    <w:rsid w:val="3DA7335C"/>
    <w:rsid w:val="3E246184"/>
    <w:rsid w:val="3F3A4C9E"/>
    <w:rsid w:val="41202C33"/>
    <w:rsid w:val="41D779A1"/>
    <w:rsid w:val="44D91E82"/>
    <w:rsid w:val="487B7DFA"/>
    <w:rsid w:val="498D41EF"/>
    <w:rsid w:val="4C594CD1"/>
    <w:rsid w:val="4E53210E"/>
    <w:rsid w:val="4FAE0CED"/>
    <w:rsid w:val="501F3710"/>
    <w:rsid w:val="530128B7"/>
    <w:rsid w:val="53124FDB"/>
    <w:rsid w:val="54A775EF"/>
    <w:rsid w:val="55B17EA6"/>
    <w:rsid w:val="561B4F52"/>
    <w:rsid w:val="56C708EE"/>
    <w:rsid w:val="56CC4D76"/>
    <w:rsid w:val="58FE32A4"/>
    <w:rsid w:val="5A9F7C3A"/>
    <w:rsid w:val="5AEB5382"/>
    <w:rsid w:val="5BD43869"/>
    <w:rsid w:val="5D1773C9"/>
    <w:rsid w:val="5D27234A"/>
    <w:rsid w:val="5E44544E"/>
    <w:rsid w:val="5EEF5CA2"/>
    <w:rsid w:val="60B1793F"/>
    <w:rsid w:val="61293077"/>
    <w:rsid w:val="62464748"/>
    <w:rsid w:val="69D770B2"/>
    <w:rsid w:val="69FB056C"/>
    <w:rsid w:val="6BE54C14"/>
    <w:rsid w:val="6D3E0FA1"/>
    <w:rsid w:val="6D644BEF"/>
    <w:rsid w:val="6ED55304"/>
    <w:rsid w:val="6FF74356"/>
    <w:rsid w:val="704D384F"/>
    <w:rsid w:val="72D9097A"/>
    <w:rsid w:val="735C0F53"/>
    <w:rsid w:val="764E29AA"/>
    <w:rsid w:val="79406E32"/>
    <w:rsid w:val="7E5A4CCF"/>
    <w:rsid w:val="7F8C710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C2FEC0"/>
  <w15:docId w15:val="{8498F7CD-E99B-402B-871E-0B57E9123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qFormat="1"/>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360" w:lineRule="auto"/>
      <w:jc w:val="both"/>
    </w:pPr>
    <w:rPr>
      <w:rFonts w:ascii="Arial" w:eastAsiaTheme="minorEastAsia" w:hAnsi="Arial" w:cstheme="minorBidi"/>
      <w:sz w:val="28"/>
      <w:szCs w:val="28"/>
    </w:rPr>
  </w:style>
  <w:style w:type="paragraph" w:styleId="Heading1">
    <w:name w:val="heading 1"/>
    <w:next w:val="Normal"/>
    <w:link w:val="Heading1Char"/>
    <w:uiPriority w:val="9"/>
    <w:qFormat/>
    <w:pPr>
      <w:spacing w:beforeAutospacing="1" w:afterAutospacing="1"/>
      <w:outlineLvl w:val="0"/>
    </w:pPr>
    <w:rPr>
      <w:rFonts w:ascii="SimSun" w:hAnsi="SimSun" w:hint="eastAsia"/>
      <w:b/>
      <w:bCs/>
      <w:kern w:val="44"/>
      <w:sz w:val="48"/>
      <w:szCs w:val="48"/>
      <w:lang w:eastAsia="zh-CN"/>
    </w:rPr>
  </w:style>
  <w:style w:type="paragraph" w:styleId="Heading3">
    <w:name w:val="heading 3"/>
    <w:basedOn w:val="Normal"/>
    <w:next w:val="Normal"/>
    <w:link w:val="Heading3Char"/>
    <w:uiPriority w:val="9"/>
    <w:semiHidden/>
    <w:unhideWhenUsed/>
    <w:qFormat/>
    <w:rsid w:val="00F248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PMingLiU" w:eastAsia="PMingLiU"/>
      <w:sz w:val="18"/>
      <w:szCs w:val="18"/>
    </w:rPr>
  </w:style>
  <w:style w:type="paragraph" w:styleId="CommentText">
    <w:name w:val="annotation text"/>
    <w:basedOn w:val="Normal"/>
    <w:link w:val="CommentTextChar"/>
    <w:uiPriority w:val="99"/>
    <w:unhideWhenUsed/>
    <w:qFormat/>
    <w:pPr>
      <w:jc w:val="left"/>
    </w:p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320"/>
        <w:tab w:val="right" w:pos="8640"/>
      </w:tabs>
      <w:spacing w:after="0" w:line="240" w:lineRule="auto"/>
    </w:pPr>
    <w:rPr>
      <w:rFonts w:ascii="Times New Roman" w:hAnsi="Times New Roman"/>
      <w:sz w:val="24"/>
    </w:r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napToGrid w:val="0"/>
      <w:jc w:val="left"/>
    </w:pPr>
    <w:rPr>
      <w:sz w:val="18"/>
      <w:szCs w:val="18"/>
    </w:rPr>
  </w:style>
  <w:style w:type="paragraph" w:styleId="Header">
    <w:name w:val="header"/>
    <w:basedOn w:val="Normal"/>
    <w:link w:val="HeaderChar"/>
    <w:uiPriority w:val="99"/>
    <w:unhideWhenUsed/>
    <w:qFormat/>
    <w:pPr>
      <w:tabs>
        <w:tab w:val="center" w:pos="4320"/>
        <w:tab w:val="right" w:pos="864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rPr>
      <w:rFonts w:ascii="Times New Roman" w:hAnsi="Times New Roman"/>
      <w:sz w:val="24"/>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qFormat/>
    <w:rPr>
      <w:rFonts w:ascii="SimSun" w:eastAsia="SimSun" w:hAnsi="SimSun" w:cs="Times New Roman"/>
      <w:b/>
      <w:bCs/>
      <w:kern w:val="44"/>
      <w:sz w:val="48"/>
      <w:szCs w:val="48"/>
      <w:lang w:eastAsia="zh-CN"/>
    </w:rPr>
  </w:style>
  <w:style w:type="character" w:customStyle="1" w:styleId="BalloonTextChar">
    <w:name w:val="Balloon Text Char"/>
    <w:basedOn w:val="DefaultParagraphFont"/>
    <w:link w:val="BalloonText"/>
    <w:uiPriority w:val="99"/>
    <w:semiHidden/>
    <w:qFormat/>
    <w:rPr>
      <w:rFonts w:ascii="PMingLiU" w:eastAsia="PMingLiU"/>
      <w:sz w:val="18"/>
      <w:szCs w:val="18"/>
    </w:rPr>
  </w:style>
  <w:style w:type="character" w:customStyle="1" w:styleId="CommentTextChar">
    <w:name w:val="Comment Text Char"/>
    <w:basedOn w:val="DefaultParagraphFont"/>
    <w:link w:val="CommentText"/>
    <w:uiPriority w:val="99"/>
    <w:qFormat/>
    <w:rPr>
      <w:rFonts w:eastAsiaTheme="minorEastAsia"/>
      <w:szCs w:val="28"/>
    </w:rPr>
  </w:style>
  <w:style w:type="character" w:customStyle="1" w:styleId="FooterChar">
    <w:name w:val="Footer Char"/>
    <w:basedOn w:val="DefaultParagraphFont"/>
    <w:link w:val="Footer"/>
    <w:uiPriority w:val="99"/>
    <w:qFormat/>
    <w:rPr>
      <w:rFonts w:ascii="Times New Roman" w:eastAsiaTheme="minorEastAsia" w:hAnsi="Times New Roman"/>
      <w:sz w:val="24"/>
      <w:szCs w:val="28"/>
    </w:rPr>
  </w:style>
  <w:style w:type="character" w:customStyle="1" w:styleId="FootnoteTextChar">
    <w:name w:val="Footnote Text Char"/>
    <w:basedOn w:val="DefaultParagraphFont"/>
    <w:link w:val="FootnoteText"/>
    <w:uiPriority w:val="99"/>
    <w:semiHidden/>
    <w:qFormat/>
    <w:rPr>
      <w:rFonts w:eastAsiaTheme="minorEastAsia"/>
      <w:sz w:val="18"/>
      <w:szCs w:val="18"/>
    </w:rPr>
  </w:style>
  <w:style w:type="character" w:customStyle="1" w:styleId="HeaderChar">
    <w:name w:val="Header Char"/>
    <w:basedOn w:val="DefaultParagraphFont"/>
    <w:link w:val="Header"/>
    <w:uiPriority w:val="99"/>
    <w:qFormat/>
    <w:rPr>
      <w:rFonts w:eastAsiaTheme="minorEastAsia"/>
      <w:szCs w:val="28"/>
    </w:rPr>
  </w:style>
  <w:style w:type="paragraph" w:styleId="ListParagraph">
    <w:name w:val="List Paragraph"/>
    <w:basedOn w:val="Normal"/>
    <w:uiPriority w:val="34"/>
    <w:qFormat/>
    <w:pPr>
      <w:ind w:left="720"/>
      <w:contextualSpacing/>
    </w:pPr>
  </w:style>
  <w:style w:type="paragraph" w:customStyle="1" w:styleId="EndNoteBibliographyTitle">
    <w:name w:val="EndNote Bibliography Title"/>
    <w:basedOn w:val="Normal"/>
    <w:link w:val="EndNoteBibliographyTitle0"/>
    <w:qFormat/>
    <w:pPr>
      <w:spacing w:after="0"/>
      <w:jc w:val="center"/>
    </w:pPr>
    <w:rPr>
      <w:rFonts w:cs="Arial"/>
    </w:rPr>
  </w:style>
  <w:style w:type="character" w:customStyle="1" w:styleId="EndNoteBibliographyTitle0">
    <w:name w:val="EndNote Bibliography Title 字元"/>
    <w:basedOn w:val="DefaultParagraphFont"/>
    <w:link w:val="EndNoteBibliographyTitle"/>
    <w:qFormat/>
    <w:rPr>
      <w:rFonts w:ascii="Arial" w:eastAsiaTheme="minorEastAsia" w:hAnsi="Arial" w:cs="Arial"/>
      <w:sz w:val="28"/>
      <w:szCs w:val="28"/>
    </w:rPr>
  </w:style>
  <w:style w:type="paragraph" w:customStyle="1" w:styleId="EndNoteBibliography">
    <w:name w:val="EndNote Bibliography"/>
    <w:basedOn w:val="Normal"/>
    <w:link w:val="EndNoteBibliography0"/>
    <w:qFormat/>
    <w:pPr>
      <w:spacing w:line="240" w:lineRule="auto"/>
    </w:pPr>
    <w:rPr>
      <w:rFonts w:cs="Arial"/>
    </w:rPr>
  </w:style>
  <w:style w:type="character" w:customStyle="1" w:styleId="EndNoteBibliography0">
    <w:name w:val="EndNote Bibliography 字元"/>
    <w:basedOn w:val="DefaultParagraphFont"/>
    <w:link w:val="EndNoteBibliography"/>
    <w:qFormat/>
    <w:rPr>
      <w:rFonts w:ascii="Arial" w:eastAsiaTheme="minorEastAsia" w:hAnsi="Arial" w:cs="Arial"/>
      <w:sz w:val="28"/>
      <w:szCs w:val="28"/>
    </w:rPr>
  </w:style>
  <w:style w:type="character" w:customStyle="1" w:styleId="15">
    <w:name w:val="15"/>
    <w:basedOn w:val="DefaultParagraphFont"/>
    <w:qFormat/>
    <w:rPr>
      <w:rFonts w:ascii="Times New Roman" w:hAnsi="Times New Roman" w:cs="Times New Roman" w:hint="default"/>
      <w:color w:val="0000FF"/>
      <w:u w:val="single"/>
    </w:rPr>
  </w:style>
  <w:style w:type="table" w:styleId="TableGrid">
    <w:name w:val="Table Grid"/>
    <w:basedOn w:val="TableNormal"/>
    <w:uiPriority w:val="39"/>
    <w:rsid w:val="007639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24850"/>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3C4102"/>
    <w:rPr>
      <w:sz w:val="16"/>
      <w:szCs w:val="16"/>
    </w:rPr>
  </w:style>
  <w:style w:type="paragraph" w:styleId="CommentSubject">
    <w:name w:val="annotation subject"/>
    <w:basedOn w:val="CommentText"/>
    <w:next w:val="CommentText"/>
    <w:link w:val="CommentSubjectChar"/>
    <w:uiPriority w:val="99"/>
    <w:semiHidden/>
    <w:unhideWhenUsed/>
    <w:rsid w:val="003C4102"/>
    <w:pPr>
      <w:spacing w:line="240" w:lineRule="auto"/>
      <w:jc w:val="both"/>
    </w:pPr>
    <w:rPr>
      <w:b/>
      <w:bCs/>
      <w:sz w:val="20"/>
      <w:szCs w:val="20"/>
    </w:rPr>
  </w:style>
  <w:style w:type="character" w:customStyle="1" w:styleId="CommentSubjectChar">
    <w:name w:val="Comment Subject Char"/>
    <w:basedOn w:val="CommentTextChar"/>
    <w:link w:val="CommentSubject"/>
    <w:uiPriority w:val="99"/>
    <w:semiHidden/>
    <w:rsid w:val="003C4102"/>
    <w:rPr>
      <w:rFonts w:ascii="Arial" w:eastAsiaTheme="minorEastAsia" w:hAnsi="Arial" w:cstheme="minorBidi"/>
      <w:b/>
      <w:bCs/>
      <w:szCs w:val="28"/>
    </w:rPr>
  </w:style>
  <w:style w:type="paragraph" w:styleId="Revision">
    <w:name w:val="Revision"/>
    <w:hidden/>
    <w:uiPriority w:val="99"/>
    <w:unhideWhenUsed/>
    <w:rsid w:val="00242699"/>
    <w:rPr>
      <w:rFonts w:ascii="Arial" w:eastAsiaTheme="minorEastAsia" w:hAnsi="Arial" w:cstheme="minorBidi"/>
      <w:sz w:val="28"/>
      <w:szCs w:val="28"/>
    </w:rPr>
  </w:style>
  <w:style w:type="character" w:styleId="UnresolvedMention">
    <w:name w:val="Unresolved Mention"/>
    <w:basedOn w:val="DefaultParagraphFont"/>
    <w:uiPriority w:val="99"/>
    <w:semiHidden/>
    <w:unhideWhenUsed/>
    <w:rsid w:val="007B057A"/>
    <w:rPr>
      <w:color w:val="605E5C"/>
      <w:shd w:val="clear" w:color="auto" w:fill="E1DFDD"/>
    </w:rPr>
  </w:style>
  <w:style w:type="character" w:customStyle="1" w:styleId="given-name">
    <w:name w:val="given-name"/>
    <w:basedOn w:val="DefaultParagraphFont"/>
    <w:rsid w:val="00AA61A8"/>
  </w:style>
  <w:style w:type="character" w:customStyle="1" w:styleId="text">
    <w:name w:val="text"/>
    <w:basedOn w:val="DefaultParagraphFont"/>
    <w:rsid w:val="00AA61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832840">
      <w:bodyDiv w:val="1"/>
      <w:marLeft w:val="0"/>
      <w:marRight w:val="0"/>
      <w:marTop w:val="0"/>
      <w:marBottom w:val="0"/>
      <w:divBdr>
        <w:top w:val="none" w:sz="0" w:space="0" w:color="auto"/>
        <w:left w:val="none" w:sz="0" w:space="0" w:color="auto"/>
        <w:bottom w:val="none" w:sz="0" w:space="0" w:color="auto"/>
        <w:right w:val="none" w:sz="0" w:space="0" w:color="auto"/>
      </w:divBdr>
    </w:div>
    <w:div w:id="210965891">
      <w:bodyDiv w:val="1"/>
      <w:marLeft w:val="0"/>
      <w:marRight w:val="0"/>
      <w:marTop w:val="0"/>
      <w:marBottom w:val="0"/>
      <w:divBdr>
        <w:top w:val="none" w:sz="0" w:space="0" w:color="auto"/>
        <w:left w:val="none" w:sz="0" w:space="0" w:color="auto"/>
        <w:bottom w:val="none" w:sz="0" w:space="0" w:color="auto"/>
        <w:right w:val="none" w:sz="0" w:space="0" w:color="auto"/>
      </w:divBdr>
    </w:div>
    <w:div w:id="441918649">
      <w:bodyDiv w:val="1"/>
      <w:marLeft w:val="0"/>
      <w:marRight w:val="0"/>
      <w:marTop w:val="0"/>
      <w:marBottom w:val="0"/>
      <w:divBdr>
        <w:top w:val="none" w:sz="0" w:space="0" w:color="auto"/>
        <w:left w:val="none" w:sz="0" w:space="0" w:color="auto"/>
        <w:bottom w:val="none" w:sz="0" w:space="0" w:color="auto"/>
        <w:right w:val="none" w:sz="0" w:space="0" w:color="auto"/>
      </w:divBdr>
    </w:div>
    <w:div w:id="574704667">
      <w:bodyDiv w:val="1"/>
      <w:marLeft w:val="0"/>
      <w:marRight w:val="0"/>
      <w:marTop w:val="0"/>
      <w:marBottom w:val="0"/>
      <w:divBdr>
        <w:top w:val="none" w:sz="0" w:space="0" w:color="auto"/>
        <w:left w:val="none" w:sz="0" w:space="0" w:color="auto"/>
        <w:bottom w:val="none" w:sz="0" w:space="0" w:color="auto"/>
        <w:right w:val="none" w:sz="0" w:space="0" w:color="auto"/>
      </w:divBdr>
    </w:div>
    <w:div w:id="601957842">
      <w:bodyDiv w:val="1"/>
      <w:marLeft w:val="0"/>
      <w:marRight w:val="0"/>
      <w:marTop w:val="0"/>
      <w:marBottom w:val="0"/>
      <w:divBdr>
        <w:top w:val="none" w:sz="0" w:space="0" w:color="auto"/>
        <w:left w:val="none" w:sz="0" w:space="0" w:color="auto"/>
        <w:bottom w:val="none" w:sz="0" w:space="0" w:color="auto"/>
        <w:right w:val="none" w:sz="0" w:space="0" w:color="auto"/>
      </w:divBdr>
    </w:div>
    <w:div w:id="887955087">
      <w:bodyDiv w:val="1"/>
      <w:marLeft w:val="0"/>
      <w:marRight w:val="0"/>
      <w:marTop w:val="0"/>
      <w:marBottom w:val="0"/>
      <w:divBdr>
        <w:top w:val="none" w:sz="0" w:space="0" w:color="auto"/>
        <w:left w:val="none" w:sz="0" w:space="0" w:color="auto"/>
        <w:bottom w:val="none" w:sz="0" w:space="0" w:color="auto"/>
        <w:right w:val="none" w:sz="0" w:space="0" w:color="auto"/>
      </w:divBdr>
    </w:div>
    <w:div w:id="900680078">
      <w:bodyDiv w:val="1"/>
      <w:marLeft w:val="0"/>
      <w:marRight w:val="0"/>
      <w:marTop w:val="0"/>
      <w:marBottom w:val="0"/>
      <w:divBdr>
        <w:top w:val="none" w:sz="0" w:space="0" w:color="auto"/>
        <w:left w:val="none" w:sz="0" w:space="0" w:color="auto"/>
        <w:bottom w:val="none" w:sz="0" w:space="0" w:color="auto"/>
        <w:right w:val="none" w:sz="0" w:space="0" w:color="auto"/>
      </w:divBdr>
    </w:div>
    <w:div w:id="948246015">
      <w:bodyDiv w:val="1"/>
      <w:marLeft w:val="0"/>
      <w:marRight w:val="0"/>
      <w:marTop w:val="0"/>
      <w:marBottom w:val="0"/>
      <w:divBdr>
        <w:top w:val="none" w:sz="0" w:space="0" w:color="auto"/>
        <w:left w:val="none" w:sz="0" w:space="0" w:color="auto"/>
        <w:bottom w:val="none" w:sz="0" w:space="0" w:color="auto"/>
        <w:right w:val="none" w:sz="0" w:space="0" w:color="auto"/>
      </w:divBdr>
    </w:div>
    <w:div w:id="969243559">
      <w:bodyDiv w:val="1"/>
      <w:marLeft w:val="0"/>
      <w:marRight w:val="0"/>
      <w:marTop w:val="0"/>
      <w:marBottom w:val="0"/>
      <w:divBdr>
        <w:top w:val="none" w:sz="0" w:space="0" w:color="auto"/>
        <w:left w:val="none" w:sz="0" w:space="0" w:color="auto"/>
        <w:bottom w:val="none" w:sz="0" w:space="0" w:color="auto"/>
        <w:right w:val="none" w:sz="0" w:space="0" w:color="auto"/>
      </w:divBdr>
    </w:div>
    <w:div w:id="994726772">
      <w:bodyDiv w:val="1"/>
      <w:marLeft w:val="0"/>
      <w:marRight w:val="0"/>
      <w:marTop w:val="0"/>
      <w:marBottom w:val="0"/>
      <w:divBdr>
        <w:top w:val="none" w:sz="0" w:space="0" w:color="auto"/>
        <w:left w:val="none" w:sz="0" w:space="0" w:color="auto"/>
        <w:bottom w:val="none" w:sz="0" w:space="0" w:color="auto"/>
        <w:right w:val="none" w:sz="0" w:space="0" w:color="auto"/>
      </w:divBdr>
    </w:div>
    <w:div w:id="999846342">
      <w:bodyDiv w:val="1"/>
      <w:marLeft w:val="0"/>
      <w:marRight w:val="0"/>
      <w:marTop w:val="0"/>
      <w:marBottom w:val="0"/>
      <w:divBdr>
        <w:top w:val="none" w:sz="0" w:space="0" w:color="auto"/>
        <w:left w:val="none" w:sz="0" w:space="0" w:color="auto"/>
        <w:bottom w:val="none" w:sz="0" w:space="0" w:color="auto"/>
        <w:right w:val="none" w:sz="0" w:space="0" w:color="auto"/>
      </w:divBdr>
    </w:div>
    <w:div w:id="1118452496">
      <w:bodyDiv w:val="1"/>
      <w:marLeft w:val="0"/>
      <w:marRight w:val="0"/>
      <w:marTop w:val="0"/>
      <w:marBottom w:val="0"/>
      <w:divBdr>
        <w:top w:val="none" w:sz="0" w:space="0" w:color="auto"/>
        <w:left w:val="none" w:sz="0" w:space="0" w:color="auto"/>
        <w:bottom w:val="none" w:sz="0" w:space="0" w:color="auto"/>
        <w:right w:val="none" w:sz="0" w:space="0" w:color="auto"/>
      </w:divBdr>
    </w:div>
    <w:div w:id="1144395347">
      <w:bodyDiv w:val="1"/>
      <w:marLeft w:val="0"/>
      <w:marRight w:val="0"/>
      <w:marTop w:val="0"/>
      <w:marBottom w:val="0"/>
      <w:divBdr>
        <w:top w:val="none" w:sz="0" w:space="0" w:color="auto"/>
        <w:left w:val="none" w:sz="0" w:space="0" w:color="auto"/>
        <w:bottom w:val="none" w:sz="0" w:space="0" w:color="auto"/>
        <w:right w:val="none" w:sz="0" w:space="0" w:color="auto"/>
      </w:divBdr>
    </w:div>
    <w:div w:id="1349209714">
      <w:bodyDiv w:val="1"/>
      <w:marLeft w:val="0"/>
      <w:marRight w:val="0"/>
      <w:marTop w:val="0"/>
      <w:marBottom w:val="0"/>
      <w:divBdr>
        <w:top w:val="none" w:sz="0" w:space="0" w:color="auto"/>
        <w:left w:val="none" w:sz="0" w:space="0" w:color="auto"/>
        <w:bottom w:val="none" w:sz="0" w:space="0" w:color="auto"/>
        <w:right w:val="none" w:sz="0" w:space="0" w:color="auto"/>
      </w:divBdr>
    </w:div>
    <w:div w:id="1371494944">
      <w:bodyDiv w:val="1"/>
      <w:marLeft w:val="0"/>
      <w:marRight w:val="0"/>
      <w:marTop w:val="0"/>
      <w:marBottom w:val="0"/>
      <w:divBdr>
        <w:top w:val="none" w:sz="0" w:space="0" w:color="auto"/>
        <w:left w:val="none" w:sz="0" w:space="0" w:color="auto"/>
        <w:bottom w:val="none" w:sz="0" w:space="0" w:color="auto"/>
        <w:right w:val="none" w:sz="0" w:space="0" w:color="auto"/>
      </w:divBdr>
    </w:div>
    <w:div w:id="1399595547">
      <w:bodyDiv w:val="1"/>
      <w:marLeft w:val="0"/>
      <w:marRight w:val="0"/>
      <w:marTop w:val="0"/>
      <w:marBottom w:val="0"/>
      <w:divBdr>
        <w:top w:val="none" w:sz="0" w:space="0" w:color="auto"/>
        <w:left w:val="none" w:sz="0" w:space="0" w:color="auto"/>
        <w:bottom w:val="none" w:sz="0" w:space="0" w:color="auto"/>
        <w:right w:val="none" w:sz="0" w:space="0" w:color="auto"/>
      </w:divBdr>
    </w:div>
    <w:div w:id="1475370482">
      <w:bodyDiv w:val="1"/>
      <w:marLeft w:val="0"/>
      <w:marRight w:val="0"/>
      <w:marTop w:val="0"/>
      <w:marBottom w:val="0"/>
      <w:divBdr>
        <w:top w:val="none" w:sz="0" w:space="0" w:color="auto"/>
        <w:left w:val="none" w:sz="0" w:space="0" w:color="auto"/>
        <w:bottom w:val="none" w:sz="0" w:space="0" w:color="auto"/>
        <w:right w:val="none" w:sz="0" w:space="0" w:color="auto"/>
      </w:divBdr>
    </w:div>
    <w:div w:id="1557814518">
      <w:bodyDiv w:val="1"/>
      <w:marLeft w:val="0"/>
      <w:marRight w:val="0"/>
      <w:marTop w:val="0"/>
      <w:marBottom w:val="0"/>
      <w:divBdr>
        <w:top w:val="none" w:sz="0" w:space="0" w:color="auto"/>
        <w:left w:val="none" w:sz="0" w:space="0" w:color="auto"/>
        <w:bottom w:val="none" w:sz="0" w:space="0" w:color="auto"/>
        <w:right w:val="none" w:sz="0" w:space="0" w:color="auto"/>
      </w:divBdr>
    </w:div>
    <w:div w:id="1570310524">
      <w:bodyDiv w:val="1"/>
      <w:marLeft w:val="0"/>
      <w:marRight w:val="0"/>
      <w:marTop w:val="0"/>
      <w:marBottom w:val="0"/>
      <w:divBdr>
        <w:top w:val="none" w:sz="0" w:space="0" w:color="auto"/>
        <w:left w:val="none" w:sz="0" w:space="0" w:color="auto"/>
        <w:bottom w:val="none" w:sz="0" w:space="0" w:color="auto"/>
        <w:right w:val="none" w:sz="0" w:space="0" w:color="auto"/>
      </w:divBdr>
    </w:div>
    <w:div w:id="1602104393">
      <w:bodyDiv w:val="1"/>
      <w:marLeft w:val="0"/>
      <w:marRight w:val="0"/>
      <w:marTop w:val="0"/>
      <w:marBottom w:val="0"/>
      <w:divBdr>
        <w:top w:val="none" w:sz="0" w:space="0" w:color="auto"/>
        <w:left w:val="none" w:sz="0" w:space="0" w:color="auto"/>
        <w:bottom w:val="none" w:sz="0" w:space="0" w:color="auto"/>
        <w:right w:val="none" w:sz="0" w:space="0" w:color="auto"/>
      </w:divBdr>
    </w:div>
    <w:div w:id="1649359392">
      <w:bodyDiv w:val="1"/>
      <w:marLeft w:val="0"/>
      <w:marRight w:val="0"/>
      <w:marTop w:val="0"/>
      <w:marBottom w:val="0"/>
      <w:divBdr>
        <w:top w:val="none" w:sz="0" w:space="0" w:color="auto"/>
        <w:left w:val="none" w:sz="0" w:space="0" w:color="auto"/>
        <w:bottom w:val="none" w:sz="0" w:space="0" w:color="auto"/>
        <w:right w:val="none" w:sz="0" w:space="0" w:color="auto"/>
      </w:divBdr>
    </w:div>
    <w:div w:id="1757096423">
      <w:bodyDiv w:val="1"/>
      <w:marLeft w:val="0"/>
      <w:marRight w:val="0"/>
      <w:marTop w:val="0"/>
      <w:marBottom w:val="0"/>
      <w:divBdr>
        <w:top w:val="none" w:sz="0" w:space="0" w:color="auto"/>
        <w:left w:val="none" w:sz="0" w:space="0" w:color="auto"/>
        <w:bottom w:val="none" w:sz="0" w:space="0" w:color="auto"/>
        <w:right w:val="none" w:sz="0" w:space="0" w:color="auto"/>
      </w:divBdr>
    </w:div>
    <w:div w:id="1959725815">
      <w:bodyDiv w:val="1"/>
      <w:marLeft w:val="0"/>
      <w:marRight w:val="0"/>
      <w:marTop w:val="0"/>
      <w:marBottom w:val="0"/>
      <w:divBdr>
        <w:top w:val="none" w:sz="0" w:space="0" w:color="auto"/>
        <w:left w:val="none" w:sz="0" w:space="0" w:color="auto"/>
        <w:bottom w:val="none" w:sz="0" w:space="0" w:color="auto"/>
        <w:right w:val="none" w:sz="0" w:space="0" w:color="auto"/>
      </w:divBdr>
    </w:div>
    <w:div w:id="2001424907">
      <w:bodyDiv w:val="1"/>
      <w:marLeft w:val="0"/>
      <w:marRight w:val="0"/>
      <w:marTop w:val="0"/>
      <w:marBottom w:val="0"/>
      <w:divBdr>
        <w:top w:val="none" w:sz="0" w:space="0" w:color="auto"/>
        <w:left w:val="none" w:sz="0" w:space="0" w:color="auto"/>
        <w:bottom w:val="none" w:sz="0" w:space="0" w:color="auto"/>
        <w:right w:val="none" w:sz="0" w:space="0" w:color="auto"/>
      </w:divBdr>
    </w:div>
    <w:div w:id="2076584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tif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roadkill.tw/eng/home" TargetMode="Externa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tiff"/><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650C9-E0D8-4076-B182-FD9818DC2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902</TotalTime>
  <Pages>32</Pages>
  <Words>10986</Words>
  <Characters>62621</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Gen-Chang Hsu</dc:creator>
  <cp:lastModifiedBy>Gen-Chang Hsu</cp:lastModifiedBy>
  <cp:revision>200</cp:revision>
  <dcterms:created xsi:type="dcterms:W3CDTF">2024-05-23T00:12:00Z</dcterms:created>
  <dcterms:modified xsi:type="dcterms:W3CDTF">2024-05-26T19:05:00Z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14C7355F46974840965D2F12B52BF989</vt:lpwstr>
  </property>
</Properties>
</file>